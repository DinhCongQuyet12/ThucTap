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9EB" w:rsidRDefault="00AD7611">
      <w:pPr>
        <w:pStyle w:val="Heading1"/>
        <w:jc w:val="center"/>
        <w:rPr>
          <w:rFonts w:ascii="Times New Roman" w:eastAsia="Times New Roman" w:hAnsi="Times New Roman" w:cs="Times New Roman"/>
          <w:b/>
        </w:rPr>
      </w:pPr>
      <w:bookmarkStart w:id="0" w:name="_heading=h.gjdgxs" w:colFirst="0" w:colLast="0"/>
      <w:bookmarkEnd w:id="0"/>
      <w:r>
        <w:rPr>
          <w:rFonts w:ascii="Times New Roman" w:eastAsia="Times New Roman" w:hAnsi="Times New Roman" w:cs="Times New Roman"/>
          <w:b/>
          <w:color w:val="000000"/>
          <w:sz w:val="28"/>
          <w:szCs w:val="28"/>
        </w:rPr>
        <w:t>TRƯỜNG ĐẠI HỌC CÔNG NGHỆ GIAO THÔNG VẬN TẢI</w:t>
      </w:r>
      <w:sdt>
        <w:sdtPr>
          <w:tag w:val="goog_rdk_0"/>
          <w:id w:val="-469449140"/>
        </w:sdtPr>
        <w:sdtEndPr/>
        <w:sdtContent>
          <w:del w:id="1" w:author="Huy Thịnh" w:date="2022-01-06T13:57:00Z">
            <w:r>
              <w:rPr>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-265429</wp:posOffset>
                  </wp:positionV>
                  <wp:extent cx="6626225" cy="8715375"/>
                  <wp:effectExtent l="9525" t="9525" r="9525" b="9525"/>
                  <wp:wrapSquare wrapText="bothSides" distT="0" distB="0" distL="0" distR="0"/>
                  <wp:docPr id="82" name="image16.jpg" descr="khung doi"/>
                  <wp:cNvGraphicFramePr/>
                  <a:graphic xmlns:a="http://schemas.openxmlformats.org/drawingml/2006/main">
                    <a:graphicData uri="http://schemas.openxmlformats.org/drawingml/2006/picture">
                      <pic:pic xmlns:pic="http://schemas.openxmlformats.org/drawingml/2006/picture">
                        <pic:nvPicPr>
                          <pic:cNvPr id="0" name="image16.jpg" descr="khung doi"/>
                          <pic:cNvPicPr preferRelativeResize="0"/>
                        </pic:nvPicPr>
                        <pic:blipFill>
                          <a:blip r:embed="rId8"/>
                          <a:srcRect/>
                          <a:stretch>
                            <a:fillRect/>
                          </a:stretch>
                        </pic:blipFill>
                        <pic:spPr>
                          <a:xfrm>
                            <a:off x="0" y="0"/>
                            <a:ext cx="6626225" cy="8715375"/>
                          </a:xfrm>
                          <a:prstGeom prst="rect">
                            <a:avLst/>
                          </a:prstGeom>
                          <a:ln w="9525">
                            <a:solidFill>
                              <a:srgbClr val="0000FF"/>
                            </a:solidFill>
                            <a:prstDash val="solid"/>
                          </a:ln>
                        </pic:spPr>
                      </pic:pic>
                    </a:graphicData>
                  </a:graphic>
                </wp:anchor>
              </w:drawing>
            </w:r>
          </w:del>
        </w:sdtContent>
      </w:sdt>
    </w:p>
    <w:p w:rsidR="008729EB" w:rsidRDefault="00AD7611">
      <w:pPr>
        <w:spacing w:after="200"/>
        <w:ind w:firstLine="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KHOA CÔNG NGHỆ THÔNG TIN </w:t>
      </w:r>
      <w:sdt>
        <w:sdtPr>
          <w:tag w:val="goog_rdk_1"/>
          <w:id w:val="-1389725532"/>
        </w:sdtPr>
        <w:sdtEndPr/>
        <w:sdtContent>
          <w:ins w:id="2" w:author="Huy Thịnh" w:date="2022-01-06T13:57:00Z">
            <w:r>
              <w:rPr>
                <w:noProof/>
              </w:rPr>
              <w:drawing>
                <wp:anchor distT="0" distB="0" distL="0" distR="0" simplePos="0" relativeHeight="251659264" behindDoc="0" locked="0" layoutInCell="1" hidden="0" allowOverlap="1">
                  <wp:simplePos x="0" y="0"/>
                  <wp:positionH relativeFrom="column">
                    <wp:posOffset>257175</wp:posOffset>
                  </wp:positionH>
                  <wp:positionV relativeFrom="paragraph">
                    <wp:posOffset>0</wp:posOffset>
                  </wp:positionV>
                  <wp:extent cx="6626225" cy="8715375"/>
                  <wp:effectExtent l="9525" t="9525" r="9525" b="9525"/>
                  <wp:wrapSquare wrapText="bothSides" distT="0" distB="0" distL="0" distR="0"/>
                  <wp:docPr id="83" name="image16.jpg" descr="khung doi"/>
                  <wp:cNvGraphicFramePr/>
                  <a:graphic xmlns:a="http://schemas.openxmlformats.org/drawingml/2006/main">
                    <a:graphicData uri="http://schemas.openxmlformats.org/drawingml/2006/picture">
                      <pic:pic xmlns:pic="http://schemas.openxmlformats.org/drawingml/2006/picture">
                        <pic:nvPicPr>
                          <pic:cNvPr id="0" name="image16.jpg" descr="khung doi"/>
                          <pic:cNvPicPr preferRelativeResize="0"/>
                        </pic:nvPicPr>
                        <pic:blipFill>
                          <a:blip r:embed="rId8"/>
                          <a:srcRect/>
                          <a:stretch>
                            <a:fillRect/>
                          </a:stretch>
                        </pic:blipFill>
                        <pic:spPr>
                          <a:xfrm>
                            <a:off x="0" y="0"/>
                            <a:ext cx="6626225" cy="8715375"/>
                          </a:xfrm>
                          <a:prstGeom prst="rect">
                            <a:avLst/>
                          </a:prstGeom>
                          <a:ln w="9525">
                            <a:solidFill>
                              <a:srgbClr val="0000FF"/>
                            </a:solidFill>
                            <a:prstDash val="solid"/>
                          </a:ln>
                        </pic:spPr>
                      </pic:pic>
                    </a:graphicData>
                  </a:graphic>
                </wp:anchor>
              </w:drawing>
            </w:r>
          </w:ins>
        </w:sdtContent>
      </w:sdt>
    </w:p>
    <w:p w:rsidR="008729EB" w:rsidRDefault="008729EB">
      <w:pPr>
        <w:tabs>
          <w:tab w:val="center" w:pos="4680"/>
        </w:tabs>
        <w:spacing w:after="200"/>
        <w:rPr>
          <w:rFonts w:ascii="Times New Roman" w:eastAsia="Times New Roman" w:hAnsi="Times New Roman" w:cs="Times New Roman"/>
          <w:b/>
          <w:sz w:val="32"/>
          <w:szCs w:val="32"/>
        </w:rPr>
      </w:pPr>
    </w:p>
    <w:p w:rsidR="008729EB" w:rsidRDefault="00AD7611">
      <w:pPr>
        <w:tabs>
          <w:tab w:val="center" w:pos="4230"/>
        </w:tabs>
        <w:spacing w:after="200"/>
        <w:jc w:val="center"/>
        <w:rPr>
          <w:rFonts w:ascii="Times New Roman" w:eastAsia="Times New Roman" w:hAnsi="Times New Roman" w:cs="Times New Roman"/>
          <w:b/>
          <w:sz w:val="32"/>
          <w:szCs w:val="32"/>
        </w:rPr>
      </w:pPr>
      <w:r>
        <w:rPr>
          <w:noProof/>
        </w:rPr>
        <w:drawing>
          <wp:inline distT="0" distB="0" distL="0" distR="0">
            <wp:extent cx="2180121" cy="1489585"/>
            <wp:effectExtent l="0" t="0" r="0" b="0"/>
            <wp:docPr id="10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2180121" cy="1489585"/>
                    </a:xfrm>
                    <a:prstGeom prst="rect">
                      <a:avLst/>
                    </a:prstGeom>
                    <a:ln/>
                  </pic:spPr>
                </pic:pic>
              </a:graphicData>
            </a:graphic>
          </wp:inline>
        </w:drawing>
      </w:r>
    </w:p>
    <w:p w:rsidR="008729EB" w:rsidRDefault="00AD7611">
      <w:pPr>
        <w:tabs>
          <w:tab w:val="center" w:pos="4680"/>
        </w:tabs>
        <w:spacing w:after="20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8729EB" w:rsidRDefault="00AD7611">
      <w:pPr>
        <w:spacing w:after="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BÁO CÁO THỰC TẬP DOANH NGHIỆP</w:t>
      </w:r>
    </w:p>
    <w:p w:rsidR="008729EB" w:rsidRDefault="00AD7611">
      <w:pPr>
        <w:spacing w:after="200"/>
        <w:rPr>
          <w:rFonts w:ascii="Times New Roman" w:eastAsia="Times New Roman" w:hAnsi="Times New Roman" w:cs="Times New Roman"/>
          <w:b/>
          <w:sz w:val="32"/>
          <w:szCs w:val="32"/>
        </w:rPr>
      </w:pPr>
      <w:r>
        <w:rPr>
          <w:rFonts w:ascii="Times New Roman" w:eastAsia="Times New Roman" w:hAnsi="Times New Roman" w:cs="Times New Roman"/>
          <w:sz w:val="34"/>
          <w:szCs w:val="34"/>
        </w:rPr>
        <w:t xml:space="preserve">                        </w:t>
      </w:r>
      <w:r>
        <w:rPr>
          <w:rFonts w:ascii="Times New Roman" w:eastAsia="Times New Roman" w:hAnsi="Times New Roman" w:cs="Times New Roman"/>
          <w:b/>
          <w:sz w:val="32"/>
          <w:szCs w:val="32"/>
        </w:rPr>
        <w:t>NGÀNH: HỆ THỐNG THÔNG TIN</w:t>
      </w:r>
    </w:p>
    <w:p w:rsidR="008729EB" w:rsidRDefault="008729EB">
      <w:pPr>
        <w:spacing w:after="200"/>
        <w:rPr>
          <w:rFonts w:ascii="Times New Roman" w:eastAsia="Times New Roman" w:hAnsi="Times New Roman" w:cs="Times New Roman"/>
          <w:b/>
          <w:sz w:val="34"/>
          <w:szCs w:val="34"/>
        </w:rPr>
      </w:pPr>
    </w:p>
    <w:p w:rsidR="008729EB" w:rsidRDefault="00AD761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 TÌM HIỂU QUY TRÌNH PHÁT TRIỂN WEBSITE</w:t>
      </w:r>
    </w:p>
    <w:p w:rsidR="008729EB" w:rsidRDefault="00AD761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TRÊN ASP.NET MVC </w:t>
      </w:r>
    </w:p>
    <w:p w:rsidR="008729EB" w:rsidRDefault="008729EB">
      <w:pPr>
        <w:spacing w:after="200"/>
        <w:jc w:val="center"/>
        <w:rPr>
          <w:rFonts w:ascii="Times New Roman" w:eastAsia="Times New Roman" w:hAnsi="Times New Roman" w:cs="Times New Roman"/>
          <w:b/>
          <w:sz w:val="32"/>
          <w:szCs w:val="32"/>
        </w:rPr>
      </w:pPr>
    </w:p>
    <w:p w:rsidR="008729EB" w:rsidRDefault="00AD7611">
      <w:pPr>
        <w:tabs>
          <w:tab w:val="left" w:pos="2905"/>
        </w:tabs>
        <w:spacing w:before="60" w:after="60"/>
        <w:jc w:val="left"/>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Cán bộ hướng dẫn           :</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8"/>
          <w:szCs w:val="28"/>
        </w:rPr>
        <w:t>Đào Việt Linh</w:t>
      </w:r>
    </w:p>
    <w:p w:rsidR="008729EB" w:rsidRDefault="00AD7611">
      <w:pPr>
        <w:tabs>
          <w:tab w:val="left" w:pos="4536"/>
        </w:tabs>
        <w:spacing w:before="60" w:after="60"/>
        <w:jc w:val="lef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 xml:space="preserve">Giảng viên đánh giá        :  </w:t>
      </w:r>
      <w:r>
        <w:rPr>
          <w:rFonts w:ascii="Times New Roman" w:eastAsia="Times New Roman" w:hAnsi="Times New Roman" w:cs="Times New Roman"/>
          <w:sz w:val="28"/>
          <w:szCs w:val="28"/>
        </w:rPr>
        <w:t>Đỗ Bảo Sơn</w:t>
      </w:r>
    </w:p>
    <w:p w:rsidR="008729EB" w:rsidRDefault="00AD7611">
      <w:pPr>
        <w:tabs>
          <w:tab w:val="left" w:pos="4536"/>
          <w:tab w:val="left" w:pos="8580"/>
        </w:tabs>
        <w:spacing w:before="60" w:after="60"/>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Sinh viên thực hiện          :  </w:t>
      </w:r>
      <w:r>
        <w:rPr>
          <w:rFonts w:ascii="Times New Roman" w:eastAsia="Times New Roman" w:hAnsi="Times New Roman" w:cs="Times New Roman"/>
          <w:sz w:val="28"/>
          <w:szCs w:val="28"/>
        </w:rPr>
        <w:t>Nguyễn Chấn Hiệp</w:t>
      </w:r>
      <w:r>
        <w:rPr>
          <w:rFonts w:ascii="Times New Roman" w:eastAsia="Times New Roman" w:hAnsi="Times New Roman" w:cs="Times New Roman"/>
          <w:sz w:val="28"/>
          <w:szCs w:val="28"/>
        </w:rPr>
        <w:tab/>
      </w:r>
    </w:p>
    <w:p w:rsidR="008729EB" w:rsidRDefault="00AD7611">
      <w:pPr>
        <w:tabs>
          <w:tab w:val="left" w:pos="4536"/>
        </w:tabs>
        <w:spacing w:before="60" w:after="60"/>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Mã sinh viên                     :  </w:t>
      </w:r>
      <w:r>
        <w:rPr>
          <w:rFonts w:ascii="Times New Roman" w:eastAsia="Times New Roman" w:hAnsi="Times New Roman" w:cs="Times New Roman"/>
          <w:sz w:val="28"/>
          <w:szCs w:val="28"/>
        </w:rPr>
        <w:t>66DCHT21752</w:t>
      </w:r>
    </w:p>
    <w:p w:rsidR="008729EB" w:rsidRDefault="00AD7611">
      <w:pPr>
        <w:tabs>
          <w:tab w:val="left" w:pos="4536"/>
        </w:tabs>
        <w:spacing w:before="60" w:after="60"/>
        <w:jc w:val="left"/>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Lớp                                    :  </w:t>
      </w:r>
      <w:r>
        <w:rPr>
          <w:rFonts w:ascii="Times New Roman" w:eastAsia="Times New Roman" w:hAnsi="Times New Roman" w:cs="Times New Roman"/>
          <w:sz w:val="28"/>
          <w:szCs w:val="28"/>
        </w:rPr>
        <w:t>66DCHT22</w:t>
      </w:r>
    </w:p>
    <w:p w:rsidR="008729EB" w:rsidRDefault="00AD7611">
      <w:pPr>
        <w:spacing w:before="60" w:after="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8729EB" w:rsidRDefault="00AD7611">
      <w:pPr>
        <w:spacing w:before="60" w:after="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8"/>
          <w:szCs w:val="28"/>
        </w:rPr>
        <w:t>Hà Nội, tháng 12 năm 2018</w:t>
      </w:r>
      <w:r w:rsidR="00D975DD">
        <w:rPr>
          <w:rFonts w:ascii="Times New Roman" w:eastAsia="Times New Roman" w:hAnsi="Times New Roman" w:cs="Times New Roman"/>
          <w:b/>
          <w:sz w:val="28"/>
          <w:szCs w:val="28"/>
        </w:rPr>
        <w:t>s</w:t>
      </w:r>
      <w:bookmarkStart w:id="3" w:name="_GoBack"/>
      <w:bookmarkEnd w:id="3"/>
    </w:p>
    <w:p w:rsidR="008729EB" w:rsidRDefault="00AD7611">
      <w:pPr>
        <w:tabs>
          <w:tab w:val="left" w:pos="3435"/>
          <w:tab w:val="center" w:pos="4680"/>
        </w:tabs>
        <w:spacing w:before="0"/>
        <w:jc w:val="left"/>
        <w:rPr>
          <w:rFonts w:ascii="Times New Roman" w:eastAsia="Times New Roman" w:hAnsi="Times New Roman" w:cs="Times New Roman"/>
          <w:color w:val="0563C1"/>
          <w:sz w:val="26"/>
          <w:szCs w:val="26"/>
          <w:u w:val="single"/>
        </w:rPr>
      </w:pPr>
      <w:r>
        <w:br w:type="page"/>
      </w:r>
    </w:p>
    <w:p w:rsidR="008729EB" w:rsidRDefault="00AD7611">
      <w:pPr>
        <w:widowControl w:val="0"/>
        <w:pBdr>
          <w:top w:val="nil"/>
          <w:left w:val="nil"/>
          <w:bottom w:val="nil"/>
          <w:right w:val="nil"/>
          <w:between w:val="nil"/>
        </w:pBdr>
        <w:spacing w:before="0" w:after="0" w:line="276" w:lineRule="auto"/>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999574957"/>
        <w:docPartObj>
          <w:docPartGallery w:val="Table of Contents"/>
          <w:docPartUnique/>
        </w:docPartObj>
      </w:sdtPr>
      <w:sdtEndPr/>
      <w:sdtContent>
        <w:p w:rsidR="008729EB" w:rsidRDefault="00AD7611">
          <w:pPr>
            <w:keepNext/>
            <w:keepLines/>
            <w:pBdr>
              <w:top w:val="nil"/>
              <w:left w:val="nil"/>
              <w:bottom w:val="nil"/>
              <w:right w:val="nil"/>
              <w:between w:val="nil"/>
            </w:pBdr>
            <w:spacing w:after="0" w:line="259" w:lineRule="auto"/>
            <w:jc w:val="center"/>
            <w:rPr>
              <w:rFonts w:ascii="Times New Roman" w:eastAsia="Times New Roman" w:hAnsi="Times New Roman" w:cs="Times New Roman"/>
              <w:color w:val="2E75B5"/>
              <w:sz w:val="20"/>
              <w:szCs w:val="20"/>
            </w:rPr>
          </w:pPr>
          <w:r>
            <w:fldChar w:fldCharType="begin"/>
          </w:r>
          <w:r>
            <w:instrText xml:space="preserve"> TOC \h \u \z \t "Heading 1,1,Heading 2,2,Heading 3,3,Heading 4,4,Heading 5,5,Heading 6,6,"</w:instrText>
          </w:r>
          <w:r>
            <w:fldChar w:fldCharType="separate"/>
          </w:r>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gjdgxs">
            <w:r>
              <w:rPr>
                <w:rFonts w:ascii="Times New Roman" w:eastAsia="Times New Roman" w:hAnsi="Times New Roman" w:cs="Times New Roman"/>
                <w:b/>
                <w:color w:val="000000"/>
                <w:sz w:val="20"/>
                <w:szCs w:val="20"/>
              </w:rPr>
              <w:t>TRƯỜNG ĐẠI HỌC CÔNG NGHỆ GIAO THÔNG VẬN TẢI</w:t>
            </w:r>
          </w:hyperlink>
          <w:hyperlink w:anchor="_heading=h.gjdgxs">
            <w:r>
              <w:rPr>
                <w:rFonts w:ascii="Times New Roman" w:eastAsia="Times New Roman" w:hAnsi="Times New Roman" w:cs="Times New Roman"/>
                <w:color w:val="000000"/>
                <w:sz w:val="20"/>
                <w:szCs w:val="20"/>
              </w:rPr>
              <w:tab/>
              <w:t>0</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30j0zll">
            <w:r>
              <w:rPr>
                <w:rFonts w:ascii="Times New Roman" w:eastAsia="Times New Roman" w:hAnsi="Times New Roman" w:cs="Times New Roman"/>
                <w:b/>
                <w:color w:val="000000"/>
                <w:sz w:val="20"/>
                <w:szCs w:val="20"/>
              </w:rPr>
              <w:t>LỜI CẢM ƠN</w:t>
            </w:r>
          </w:hyperlink>
          <w:hyperlink w:anchor="_heading=h.30j0zll">
            <w:r>
              <w:rPr>
                <w:rFonts w:ascii="Times New Roman" w:eastAsia="Times New Roman" w:hAnsi="Times New Roman" w:cs="Times New Roman"/>
                <w:color w:val="000000"/>
                <w:sz w:val="20"/>
                <w:szCs w:val="20"/>
              </w:rPr>
              <w:tab/>
              <w:t>4</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1fob9te">
            <w:r>
              <w:rPr>
                <w:rFonts w:ascii="Times New Roman" w:eastAsia="Times New Roman" w:hAnsi="Times New Roman" w:cs="Times New Roman"/>
                <w:b/>
                <w:color w:val="000000"/>
                <w:sz w:val="20"/>
                <w:szCs w:val="20"/>
              </w:rPr>
              <w:t>DANH MỤC HÌNH</w:t>
            </w:r>
          </w:hyperlink>
          <w:hyperlink w:anchor="_heading=h.1fob9te">
            <w:r>
              <w:rPr>
                <w:rFonts w:ascii="Times New Roman" w:eastAsia="Times New Roman" w:hAnsi="Times New Roman" w:cs="Times New Roman"/>
                <w:color w:val="000000"/>
                <w:sz w:val="20"/>
                <w:szCs w:val="20"/>
              </w:rPr>
              <w:tab/>
              <w:t>5</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3znysh7">
            <w:r>
              <w:rPr>
                <w:rFonts w:ascii="Times New Roman" w:eastAsia="Times New Roman" w:hAnsi="Times New Roman" w:cs="Times New Roman"/>
                <w:b/>
                <w:color w:val="000000"/>
                <w:sz w:val="20"/>
                <w:szCs w:val="20"/>
              </w:rPr>
              <w:t>DANH MỤC BẢNG</w:t>
            </w:r>
          </w:hyperlink>
          <w:hyperlink w:anchor="_heading=h.3znysh7">
            <w:r>
              <w:rPr>
                <w:rFonts w:ascii="Times New Roman" w:eastAsia="Times New Roman" w:hAnsi="Times New Roman" w:cs="Times New Roman"/>
                <w:color w:val="000000"/>
                <w:sz w:val="20"/>
                <w:szCs w:val="20"/>
              </w:rPr>
              <w:tab/>
              <w:t>8</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2et92p0">
            <w:r>
              <w:rPr>
                <w:rFonts w:ascii="Times New Roman" w:eastAsia="Times New Roman" w:hAnsi="Times New Roman" w:cs="Times New Roman"/>
                <w:b/>
                <w:color w:val="000000"/>
                <w:sz w:val="20"/>
                <w:szCs w:val="20"/>
              </w:rPr>
              <w:t>GIỚI THIỆU THÀNH VIÊN</w:t>
            </w:r>
          </w:hyperlink>
          <w:hyperlink w:anchor="_heading=h.2et92p0">
            <w:r>
              <w:rPr>
                <w:rFonts w:ascii="Times New Roman" w:eastAsia="Times New Roman" w:hAnsi="Times New Roman" w:cs="Times New Roman"/>
                <w:color w:val="000000"/>
                <w:sz w:val="20"/>
                <w:szCs w:val="20"/>
              </w:rPr>
              <w:tab/>
              <w:t>10</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tyjcwt">
            <w:r>
              <w:rPr>
                <w:rFonts w:ascii="Times New Roman" w:eastAsia="Times New Roman" w:hAnsi="Times New Roman" w:cs="Times New Roman"/>
                <w:b/>
                <w:color w:val="000000"/>
                <w:sz w:val="20"/>
                <w:szCs w:val="20"/>
              </w:rPr>
              <w:t>LỜI MỞ ĐẦU</w:t>
            </w:r>
          </w:hyperlink>
          <w:hyperlink w:anchor="_heading=h.tyjcwt">
            <w:r>
              <w:rPr>
                <w:rFonts w:ascii="Times New Roman" w:eastAsia="Times New Roman" w:hAnsi="Times New Roman" w:cs="Times New Roman"/>
                <w:color w:val="000000"/>
                <w:sz w:val="20"/>
                <w:szCs w:val="20"/>
              </w:rPr>
              <w:tab/>
              <w:t>11</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3dy6vkm">
            <w:r>
              <w:rPr>
                <w:rFonts w:ascii="Times New Roman" w:eastAsia="Times New Roman" w:hAnsi="Times New Roman" w:cs="Times New Roman"/>
                <w:b/>
                <w:color w:val="000000"/>
                <w:sz w:val="20"/>
                <w:szCs w:val="20"/>
              </w:rPr>
              <w:t>CHƯƠNG I: GIỚI THIỆU CHUNG</w:t>
            </w:r>
          </w:hyperlink>
          <w:hyperlink w:anchor="_heading=h.3dy6vkm">
            <w:r>
              <w:rPr>
                <w:rFonts w:ascii="Times New Roman" w:eastAsia="Times New Roman" w:hAnsi="Times New Roman" w:cs="Times New Roman"/>
                <w:color w:val="000000"/>
                <w:sz w:val="20"/>
                <w:szCs w:val="20"/>
              </w:rPr>
              <w:tab/>
              <w:t>12</w:t>
            </w:r>
          </w:hyperlink>
        </w:p>
        <w:p w:rsidR="008729EB" w:rsidRDefault="00AD7611">
          <w:pPr>
            <w:pBdr>
              <w:top w:val="nil"/>
              <w:left w:val="nil"/>
              <w:bottom w:val="nil"/>
              <w:right w:val="nil"/>
              <w:between w:val="nil"/>
            </w:pBdr>
            <w:tabs>
              <w:tab w:val="left" w:pos="880"/>
              <w:tab w:val="right" w:pos="9350"/>
            </w:tabs>
            <w:spacing w:after="100" w:line="259" w:lineRule="auto"/>
            <w:ind w:left="220"/>
            <w:rPr>
              <w:rFonts w:ascii="Times New Roman" w:eastAsia="Times New Roman" w:hAnsi="Times New Roman" w:cs="Times New Roman"/>
              <w:color w:val="000000"/>
              <w:sz w:val="20"/>
              <w:szCs w:val="20"/>
            </w:rPr>
          </w:pPr>
          <w:hyperlink w:anchor="_heading=h.1t3h5sf">
            <w:r>
              <w:rPr>
                <w:rFonts w:ascii="Times New Roman" w:eastAsia="Times New Roman" w:hAnsi="Times New Roman" w:cs="Times New Roman"/>
                <w:b/>
                <w:color w:val="000000"/>
                <w:sz w:val="20"/>
                <w:szCs w:val="20"/>
              </w:rPr>
              <w:t>1.1</w:t>
            </w:r>
          </w:hyperlink>
          <w:hyperlink w:anchor="_heading=h.1t3h5sf">
            <w:r>
              <w:rPr>
                <w:rFonts w:ascii="Times New Roman" w:eastAsia="Times New Roman" w:hAnsi="Times New Roman" w:cs="Times New Roman"/>
                <w:color w:val="000000"/>
                <w:sz w:val="20"/>
                <w:szCs w:val="20"/>
              </w:rPr>
              <w:tab/>
            </w:r>
          </w:hyperlink>
          <w:r>
            <w:fldChar w:fldCharType="begin"/>
          </w:r>
          <w:r>
            <w:instrText xml:space="preserve"> PAGEREF _heading=h.1t3h5sf \h </w:instrText>
          </w:r>
          <w:r>
            <w:fldChar w:fldCharType="separate"/>
          </w:r>
          <w:r>
            <w:rPr>
              <w:rFonts w:ascii="Times New Roman" w:eastAsia="Times New Roman" w:hAnsi="Times New Roman" w:cs="Times New Roman"/>
              <w:b/>
              <w:color w:val="000000"/>
              <w:sz w:val="20"/>
              <w:szCs w:val="20"/>
            </w:rPr>
            <w:t>Giới thiệu về đề tài thực tập</w:t>
          </w:r>
          <w:r>
            <w:rPr>
              <w:rFonts w:ascii="Times New Roman" w:eastAsia="Times New Roman" w:hAnsi="Times New Roman" w:cs="Times New Roman"/>
              <w:color w:val="000000"/>
              <w:sz w:val="20"/>
              <w:szCs w:val="20"/>
            </w:rPr>
            <w:tab/>
            <w:t>12</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4d34og8">
            <w:r>
              <w:rPr>
                <w:rFonts w:ascii="Times New Roman" w:eastAsia="Times New Roman" w:hAnsi="Times New Roman" w:cs="Times New Roman"/>
                <w:b/>
                <w:color w:val="000000"/>
                <w:sz w:val="20"/>
                <w:szCs w:val="20"/>
              </w:rPr>
              <w:t>1.1.1</w:t>
            </w:r>
          </w:hyperlink>
          <w:hyperlink w:anchor="_heading=h.4d34og8">
            <w:r>
              <w:rPr>
                <w:rFonts w:ascii="Times New Roman" w:eastAsia="Times New Roman" w:hAnsi="Times New Roman" w:cs="Times New Roman"/>
                <w:color w:val="000000"/>
                <w:sz w:val="20"/>
                <w:szCs w:val="20"/>
              </w:rPr>
              <w:tab/>
            </w:r>
          </w:hyperlink>
          <w:r>
            <w:fldChar w:fldCharType="begin"/>
          </w:r>
          <w:r>
            <w:instrText xml:space="preserve"> PAGEREF _heading=h.4d34og8 \h </w:instrText>
          </w:r>
          <w:r>
            <w:fldChar w:fldCharType="separate"/>
          </w:r>
          <w:r>
            <w:rPr>
              <w:rFonts w:ascii="Times New Roman" w:eastAsia="Times New Roman" w:hAnsi="Times New Roman" w:cs="Times New Roman"/>
              <w:b/>
              <w:color w:val="000000"/>
              <w:sz w:val="20"/>
              <w:szCs w:val="20"/>
            </w:rPr>
            <w:t>T</w:t>
          </w:r>
          <w:r>
            <w:rPr>
              <w:rFonts w:ascii="Times New Roman" w:eastAsia="Times New Roman" w:hAnsi="Times New Roman" w:cs="Times New Roman"/>
              <w:b/>
              <w:color w:val="000000"/>
              <w:sz w:val="20"/>
              <w:szCs w:val="20"/>
            </w:rPr>
            <w:t>ên đề tài</w:t>
          </w:r>
          <w:r>
            <w:rPr>
              <w:rFonts w:ascii="Times New Roman" w:eastAsia="Times New Roman" w:hAnsi="Times New Roman" w:cs="Times New Roman"/>
              <w:color w:val="000000"/>
              <w:sz w:val="20"/>
              <w:szCs w:val="20"/>
            </w:rPr>
            <w:tab/>
            <w:t>12</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2s8eyo1">
            <w:r>
              <w:rPr>
                <w:rFonts w:ascii="Times New Roman" w:eastAsia="Times New Roman" w:hAnsi="Times New Roman" w:cs="Times New Roman"/>
                <w:b/>
                <w:color w:val="000000"/>
                <w:sz w:val="20"/>
                <w:szCs w:val="20"/>
              </w:rPr>
              <w:t>1.1.2</w:t>
            </w:r>
          </w:hyperlink>
          <w:hyperlink w:anchor="_heading=h.2s8eyo1">
            <w:r>
              <w:rPr>
                <w:rFonts w:ascii="Times New Roman" w:eastAsia="Times New Roman" w:hAnsi="Times New Roman" w:cs="Times New Roman"/>
                <w:color w:val="000000"/>
                <w:sz w:val="20"/>
                <w:szCs w:val="20"/>
              </w:rPr>
              <w:tab/>
            </w:r>
          </w:hyperlink>
          <w:r>
            <w:fldChar w:fldCharType="begin"/>
          </w:r>
          <w:r>
            <w:instrText xml:space="preserve"> PAGEREF _heading=h.2s8eyo1 \h </w:instrText>
          </w:r>
          <w:r>
            <w:fldChar w:fldCharType="separate"/>
          </w:r>
          <w:r>
            <w:rPr>
              <w:rFonts w:ascii="Times New Roman" w:eastAsia="Times New Roman" w:hAnsi="Times New Roman" w:cs="Times New Roman"/>
              <w:b/>
              <w:color w:val="000000"/>
              <w:sz w:val="20"/>
              <w:szCs w:val="20"/>
            </w:rPr>
            <w:t>Mục tiêu</w:t>
          </w:r>
          <w:r>
            <w:rPr>
              <w:rFonts w:ascii="Times New Roman" w:eastAsia="Times New Roman" w:hAnsi="Times New Roman" w:cs="Times New Roman"/>
              <w:color w:val="000000"/>
              <w:sz w:val="20"/>
              <w:szCs w:val="20"/>
            </w:rPr>
            <w:tab/>
            <w:t>12</w:t>
          </w:r>
          <w:r>
            <w:fldChar w:fldCharType="end"/>
          </w:r>
        </w:p>
        <w:p w:rsidR="008729EB" w:rsidRDefault="00AD7611">
          <w:pPr>
            <w:pBdr>
              <w:top w:val="nil"/>
              <w:left w:val="nil"/>
              <w:bottom w:val="nil"/>
              <w:right w:val="nil"/>
              <w:between w:val="nil"/>
            </w:pBdr>
            <w:tabs>
              <w:tab w:val="left" w:pos="880"/>
              <w:tab w:val="right" w:pos="9350"/>
            </w:tabs>
            <w:spacing w:after="100" w:line="259" w:lineRule="auto"/>
            <w:ind w:left="220"/>
            <w:rPr>
              <w:rFonts w:ascii="Times New Roman" w:eastAsia="Times New Roman" w:hAnsi="Times New Roman" w:cs="Times New Roman"/>
              <w:color w:val="000000"/>
              <w:sz w:val="20"/>
              <w:szCs w:val="20"/>
            </w:rPr>
          </w:pPr>
          <w:hyperlink w:anchor="_heading=h.17dp8vu">
            <w:r>
              <w:rPr>
                <w:rFonts w:ascii="Times New Roman" w:eastAsia="Times New Roman" w:hAnsi="Times New Roman" w:cs="Times New Roman"/>
                <w:b/>
                <w:color w:val="000000"/>
                <w:sz w:val="20"/>
                <w:szCs w:val="20"/>
              </w:rPr>
              <w:t>1.2</w:t>
            </w:r>
          </w:hyperlink>
          <w:hyperlink w:anchor="_heading=h.17dp8vu">
            <w:r>
              <w:rPr>
                <w:rFonts w:ascii="Times New Roman" w:eastAsia="Times New Roman" w:hAnsi="Times New Roman" w:cs="Times New Roman"/>
                <w:color w:val="000000"/>
                <w:sz w:val="20"/>
                <w:szCs w:val="20"/>
              </w:rPr>
              <w:tab/>
            </w:r>
          </w:hyperlink>
          <w:r>
            <w:fldChar w:fldCharType="begin"/>
          </w:r>
          <w:r>
            <w:instrText xml:space="preserve"> PAGEREF _heading=h.17dp8vu \h </w:instrText>
          </w:r>
          <w:r>
            <w:fldChar w:fldCharType="separate"/>
          </w:r>
          <w:r>
            <w:rPr>
              <w:rFonts w:ascii="Times New Roman" w:eastAsia="Times New Roman" w:hAnsi="Times New Roman" w:cs="Times New Roman"/>
              <w:b/>
              <w:color w:val="000000"/>
              <w:sz w:val="20"/>
              <w:szCs w:val="20"/>
            </w:rPr>
            <w:t>Giới thiệu về cơ sở thực tập</w:t>
          </w:r>
          <w:r>
            <w:rPr>
              <w:rFonts w:ascii="Times New Roman" w:eastAsia="Times New Roman" w:hAnsi="Times New Roman" w:cs="Times New Roman"/>
              <w:color w:val="000000"/>
              <w:sz w:val="20"/>
              <w:szCs w:val="20"/>
            </w:rPr>
            <w:tab/>
            <w:t>12</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3rdcrjn">
            <w:r>
              <w:rPr>
                <w:rFonts w:ascii="Times New Roman" w:eastAsia="Times New Roman" w:hAnsi="Times New Roman" w:cs="Times New Roman"/>
                <w:b/>
                <w:color w:val="000000"/>
                <w:sz w:val="20"/>
                <w:szCs w:val="20"/>
              </w:rPr>
              <w:t>1.2.1</w:t>
            </w:r>
          </w:hyperlink>
          <w:hyperlink w:anchor="_heading=h.3rdcrjn">
            <w:r>
              <w:rPr>
                <w:rFonts w:ascii="Times New Roman" w:eastAsia="Times New Roman" w:hAnsi="Times New Roman" w:cs="Times New Roman"/>
                <w:color w:val="000000"/>
                <w:sz w:val="20"/>
                <w:szCs w:val="20"/>
              </w:rPr>
              <w:tab/>
            </w:r>
          </w:hyperlink>
          <w:r>
            <w:fldChar w:fldCharType="begin"/>
          </w:r>
          <w:r>
            <w:instrText xml:space="preserve"> PAGEREF _heading=h.3rdcrjn \h </w:instrText>
          </w:r>
          <w:r>
            <w:fldChar w:fldCharType="separate"/>
          </w:r>
          <w:r>
            <w:rPr>
              <w:rFonts w:ascii="Times New Roman" w:eastAsia="Times New Roman" w:hAnsi="Times New Roman" w:cs="Times New Roman"/>
              <w:b/>
              <w:color w:val="000000"/>
              <w:sz w:val="20"/>
              <w:szCs w:val="20"/>
            </w:rPr>
            <w:t>Tìm hiểu về công ty</w:t>
          </w:r>
          <w:r>
            <w:rPr>
              <w:rFonts w:ascii="Times New Roman" w:eastAsia="Times New Roman" w:hAnsi="Times New Roman" w:cs="Times New Roman"/>
              <w:color w:val="000000"/>
              <w:sz w:val="20"/>
              <w:szCs w:val="20"/>
            </w:rPr>
            <w:tab/>
            <w:t>12</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26in1rg">
            <w:r>
              <w:rPr>
                <w:rFonts w:ascii="Times New Roman" w:eastAsia="Times New Roman" w:hAnsi="Times New Roman" w:cs="Times New Roman"/>
                <w:b/>
                <w:color w:val="000000"/>
                <w:sz w:val="20"/>
                <w:szCs w:val="20"/>
              </w:rPr>
              <w:t>1.2.2</w:t>
            </w:r>
          </w:hyperlink>
          <w:hyperlink w:anchor="_heading=h.26in1rg">
            <w:r>
              <w:rPr>
                <w:rFonts w:ascii="Times New Roman" w:eastAsia="Times New Roman" w:hAnsi="Times New Roman" w:cs="Times New Roman"/>
                <w:color w:val="000000"/>
                <w:sz w:val="20"/>
                <w:szCs w:val="20"/>
              </w:rPr>
              <w:tab/>
            </w:r>
          </w:hyperlink>
          <w:r>
            <w:fldChar w:fldCharType="begin"/>
          </w:r>
          <w:r>
            <w:instrText xml:space="preserve"> PAGEREF _heading=h.26in1rg \h </w:instrText>
          </w:r>
          <w:r>
            <w:fldChar w:fldCharType="separate"/>
          </w:r>
          <w:r>
            <w:rPr>
              <w:rFonts w:ascii="Times New Roman" w:eastAsia="Times New Roman" w:hAnsi="Times New Roman" w:cs="Times New Roman"/>
              <w:b/>
              <w:color w:val="000000"/>
              <w:sz w:val="20"/>
              <w:szCs w:val="20"/>
            </w:rPr>
            <w:t>Lịch sử phát triển</w:t>
          </w:r>
          <w:r>
            <w:rPr>
              <w:rFonts w:ascii="Times New Roman" w:eastAsia="Times New Roman" w:hAnsi="Times New Roman" w:cs="Times New Roman"/>
              <w:color w:val="000000"/>
              <w:sz w:val="20"/>
              <w:szCs w:val="20"/>
            </w:rPr>
            <w:tab/>
            <w:t>13</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lnxbz9">
            <w:r>
              <w:rPr>
                <w:rFonts w:ascii="Times New Roman" w:eastAsia="Times New Roman" w:hAnsi="Times New Roman" w:cs="Times New Roman"/>
                <w:b/>
                <w:color w:val="000000"/>
                <w:sz w:val="20"/>
                <w:szCs w:val="20"/>
              </w:rPr>
              <w:t>1.2.3</w:t>
            </w:r>
          </w:hyperlink>
          <w:hyperlink w:anchor="_heading=h.lnxbz9">
            <w:r>
              <w:rPr>
                <w:rFonts w:ascii="Times New Roman" w:eastAsia="Times New Roman" w:hAnsi="Times New Roman" w:cs="Times New Roman"/>
                <w:color w:val="000000"/>
                <w:sz w:val="20"/>
                <w:szCs w:val="20"/>
              </w:rPr>
              <w:tab/>
            </w:r>
          </w:hyperlink>
          <w:r>
            <w:fldChar w:fldCharType="begin"/>
          </w:r>
          <w:r>
            <w:instrText xml:space="preserve"> PAGEREF _heading=h.lnxbz9 \h </w:instrText>
          </w:r>
          <w:r>
            <w:fldChar w:fldCharType="separate"/>
          </w:r>
          <w:r>
            <w:rPr>
              <w:rFonts w:ascii="Times New Roman" w:eastAsia="Times New Roman" w:hAnsi="Times New Roman" w:cs="Times New Roman"/>
              <w:b/>
              <w:color w:val="000000"/>
              <w:sz w:val="20"/>
              <w:szCs w:val="20"/>
            </w:rPr>
            <w:t>Tầm nhìn và sứ mệnh</w:t>
          </w:r>
          <w:r>
            <w:rPr>
              <w:rFonts w:ascii="Times New Roman" w:eastAsia="Times New Roman" w:hAnsi="Times New Roman" w:cs="Times New Roman"/>
              <w:color w:val="000000"/>
              <w:sz w:val="20"/>
              <w:szCs w:val="20"/>
            </w:rPr>
            <w:tab/>
            <w:t>15</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35nkun2">
            <w:r>
              <w:rPr>
                <w:rFonts w:ascii="Times New Roman" w:eastAsia="Times New Roman" w:hAnsi="Times New Roman" w:cs="Times New Roman"/>
                <w:b/>
                <w:color w:val="000000"/>
                <w:sz w:val="20"/>
                <w:szCs w:val="20"/>
              </w:rPr>
              <w:t>1.2.4</w:t>
            </w:r>
          </w:hyperlink>
          <w:hyperlink w:anchor="_heading=h.35nkun2">
            <w:r>
              <w:rPr>
                <w:rFonts w:ascii="Times New Roman" w:eastAsia="Times New Roman" w:hAnsi="Times New Roman" w:cs="Times New Roman"/>
                <w:color w:val="000000"/>
                <w:sz w:val="20"/>
                <w:szCs w:val="20"/>
              </w:rPr>
              <w:tab/>
            </w:r>
          </w:hyperlink>
          <w:r>
            <w:fldChar w:fldCharType="begin"/>
          </w:r>
          <w:r>
            <w:instrText xml:space="preserve"> PAGEREF _heading=h.35nkun2 \h </w:instrText>
          </w:r>
          <w:r>
            <w:fldChar w:fldCharType="separate"/>
          </w:r>
          <w:r>
            <w:rPr>
              <w:rFonts w:ascii="Times New Roman" w:eastAsia="Times New Roman" w:hAnsi="Times New Roman" w:cs="Times New Roman"/>
              <w:b/>
              <w:color w:val="000000"/>
              <w:sz w:val="20"/>
              <w:szCs w:val="20"/>
            </w:rPr>
            <w:t>Chiến lược phát triển</w:t>
          </w:r>
          <w:r>
            <w:rPr>
              <w:rFonts w:ascii="Times New Roman" w:eastAsia="Times New Roman" w:hAnsi="Times New Roman" w:cs="Times New Roman"/>
              <w:color w:val="000000"/>
              <w:sz w:val="20"/>
              <w:szCs w:val="20"/>
            </w:rPr>
            <w:tab/>
            <w:t>15</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1ksv4uv">
            <w:r>
              <w:rPr>
                <w:rFonts w:ascii="Times New Roman" w:eastAsia="Times New Roman" w:hAnsi="Times New Roman" w:cs="Times New Roman"/>
                <w:b/>
                <w:color w:val="000000"/>
                <w:sz w:val="20"/>
                <w:szCs w:val="20"/>
              </w:rPr>
              <w:t>1.2.5</w:t>
            </w:r>
          </w:hyperlink>
          <w:hyperlink w:anchor="_heading=h.1ksv4uv">
            <w:r>
              <w:rPr>
                <w:rFonts w:ascii="Times New Roman" w:eastAsia="Times New Roman" w:hAnsi="Times New Roman" w:cs="Times New Roman"/>
                <w:color w:val="000000"/>
                <w:sz w:val="20"/>
                <w:szCs w:val="20"/>
              </w:rPr>
              <w:tab/>
            </w:r>
          </w:hyperlink>
          <w:r>
            <w:fldChar w:fldCharType="begin"/>
          </w:r>
          <w:r>
            <w:instrText xml:space="preserve"> PAGEREF _heading=h.1ksv4uv \h </w:instrText>
          </w:r>
          <w:r>
            <w:fldChar w:fldCharType="separate"/>
          </w:r>
          <w:r>
            <w:rPr>
              <w:rFonts w:ascii="Times New Roman" w:eastAsia="Times New Roman" w:hAnsi="Times New Roman" w:cs="Times New Roman"/>
              <w:b/>
              <w:color w:val="000000"/>
              <w:sz w:val="20"/>
              <w:szCs w:val="20"/>
            </w:rPr>
            <w:t>Văn hóa FPT Software</w:t>
          </w:r>
          <w:r>
            <w:rPr>
              <w:rFonts w:ascii="Times New Roman" w:eastAsia="Times New Roman" w:hAnsi="Times New Roman" w:cs="Times New Roman"/>
              <w:color w:val="000000"/>
              <w:sz w:val="20"/>
              <w:szCs w:val="20"/>
            </w:rPr>
            <w:tab/>
            <w:t>15</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44sinio">
            <w:r>
              <w:rPr>
                <w:rFonts w:ascii="Times New Roman" w:eastAsia="Times New Roman" w:hAnsi="Times New Roman" w:cs="Times New Roman"/>
                <w:b/>
                <w:color w:val="000000"/>
                <w:sz w:val="20"/>
                <w:szCs w:val="20"/>
              </w:rPr>
              <w:t>1.2.6</w:t>
            </w:r>
          </w:hyperlink>
          <w:hyperlink w:anchor="_heading=h.44sinio">
            <w:r>
              <w:rPr>
                <w:rFonts w:ascii="Times New Roman" w:eastAsia="Times New Roman" w:hAnsi="Times New Roman" w:cs="Times New Roman"/>
                <w:color w:val="000000"/>
                <w:sz w:val="20"/>
                <w:szCs w:val="20"/>
              </w:rPr>
              <w:tab/>
            </w:r>
          </w:hyperlink>
          <w:r>
            <w:fldChar w:fldCharType="begin"/>
          </w:r>
          <w:r>
            <w:instrText xml:space="preserve"> PAGEREF _heading=h.44sinio \h </w:instrText>
          </w:r>
          <w:r>
            <w:fldChar w:fldCharType="separate"/>
          </w:r>
          <w:r>
            <w:rPr>
              <w:rFonts w:ascii="Times New Roman" w:eastAsia="Times New Roman" w:hAnsi="Times New Roman" w:cs="Times New Roman"/>
              <w:b/>
              <w:color w:val="000000"/>
              <w:sz w:val="20"/>
              <w:szCs w:val="20"/>
            </w:rPr>
            <w:t>Cơ cấu tổ chức của FPT Software</w:t>
          </w:r>
          <w:r>
            <w:rPr>
              <w:rFonts w:ascii="Times New Roman" w:eastAsia="Times New Roman" w:hAnsi="Times New Roman" w:cs="Times New Roman"/>
              <w:color w:val="000000"/>
              <w:sz w:val="20"/>
              <w:szCs w:val="20"/>
            </w:rPr>
            <w:tab/>
            <w:t>17</w:t>
          </w:r>
          <w:r>
            <w:fldChar w:fldCharType="end"/>
          </w:r>
        </w:p>
        <w:p w:rsidR="008729EB" w:rsidRDefault="00AD7611">
          <w:pPr>
            <w:pBdr>
              <w:top w:val="nil"/>
              <w:left w:val="nil"/>
              <w:bottom w:val="nil"/>
              <w:right w:val="nil"/>
              <w:between w:val="nil"/>
            </w:pBdr>
            <w:tabs>
              <w:tab w:val="left" w:pos="1320"/>
              <w:tab w:val="right" w:pos="9350"/>
            </w:tabs>
            <w:spacing w:after="100" w:line="259" w:lineRule="auto"/>
            <w:ind w:left="440"/>
            <w:rPr>
              <w:rFonts w:ascii="Times New Roman" w:eastAsia="Times New Roman" w:hAnsi="Times New Roman" w:cs="Times New Roman"/>
              <w:color w:val="000000"/>
              <w:sz w:val="20"/>
              <w:szCs w:val="20"/>
            </w:rPr>
          </w:pPr>
          <w:hyperlink w:anchor="_heading=h.2jxsxqh">
            <w:r>
              <w:rPr>
                <w:rFonts w:ascii="Times New Roman" w:eastAsia="Times New Roman" w:hAnsi="Times New Roman" w:cs="Times New Roman"/>
                <w:b/>
                <w:color w:val="000000"/>
                <w:sz w:val="20"/>
                <w:szCs w:val="20"/>
              </w:rPr>
              <w:t>1.2.7</w:t>
            </w:r>
          </w:hyperlink>
          <w:hyperlink w:anchor="_heading=h.2jxsxqh">
            <w:r>
              <w:rPr>
                <w:rFonts w:ascii="Times New Roman" w:eastAsia="Times New Roman" w:hAnsi="Times New Roman" w:cs="Times New Roman"/>
                <w:color w:val="000000"/>
                <w:sz w:val="20"/>
                <w:szCs w:val="20"/>
              </w:rPr>
              <w:tab/>
            </w:r>
          </w:hyperlink>
          <w:r>
            <w:fldChar w:fldCharType="begin"/>
          </w:r>
          <w:r>
            <w:instrText xml:space="preserve"> PAGEREF _heading=h.2jxsxqh \h </w:instrText>
          </w:r>
          <w:r>
            <w:fldChar w:fldCharType="separate"/>
          </w:r>
          <w:r>
            <w:rPr>
              <w:rFonts w:ascii="Times New Roman" w:eastAsia="Times New Roman" w:hAnsi="Times New Roman" w:cs="Times New Roman"/>
              <w:b/>
              <w:color w:val="000000"/>
              <w:sz w:val="20"/>
              <w:szCs w:val="20"/>
            </w:rPr>
            <w:t>Một số sản phẩm nổi bật của công ty</w:t>
          </w:r>
          <w:r>
            <w:rPr>
              <w:rFonts w:ascii="Times New Roman" w:eastAsia="Times New Roman" w:hAnsi="Times New Roman" w:cs="Times New Roman"/>
              <w:color w:val="000000"/>
              <w:sz w:val="20"/>
              <w:szCs w:val="20"/>
            </w:rPr>
            <w:tab/>
            <w:t>20</w:t>
          </w:r>
          <w:r>
            <w:fldChar w:fldCharType="end"/>
          </w:r>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z337ya">
            <w:r>
              <w:rPr>
                <w:rFonts w:ascii="Times New Roman" w:eastAsia="Times New Roman" w:hAnsi="Times New Roman" w:cs="Times New Roman"/>
                <w:b/>
                <w:color w:val="000000"/>
                <w:sz w:val="20"/>
                <w:szCs w:val="20"/>
              </w:rPr>
              <w:t>CHƯƠNG II: GIỚI THIỆU VỀ HỆ QUẢN TRỊ CƠ SỞ DỮ LIỆU SQL S</w:t>
            </w:r>
            <w:r>
              <w:rPr>
                <w:rFonts w:ascii="Times New Roman" w:eastAsia="Times New Roman" w:hAnsi="Times New Roman" w:cs="Times New Roman"/>
                <w:b/>
                <w:color w:val="000000"/>
                <w:sz w:val="20"/>
                <w:szCs w:val="20"/>
              </w:rPr>
              <w:t>ERVER</w:t>
            </w:r>
          </w:hyperlink>
          <w:hyperlink w:anchor="_heading=h.z337ya">
            <w:r>
              <w:rPr>
                <w:rFonts w:ascii="Times New Roman" w:eastAsia="Times New Roman" w:hAnsi="Times New Roman" w:cs="Times New Roman"/>
                <w:color w:val="000000"/>
                <w:sz w:val="20"/>
                <w:szCs w:val="20"/>
              </w:rPr>
              <w:tab/>
              <w:t>21</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3j2qqm3">
            <w:r>
              <w:rPr>
                <w:rFonts w:ascii="Times New Roman" w:eastAsia="Times New Roman" w:hAnsi="Times New Roman" w:cs="Times New Roman"/>
                <w:b/>
                <w:color w:val="000000"/>
                <w:sz w:val="20"/>
                <w:szCs w:val="20"/>
              </w:rPr>
              <w:t>2.1 Tổng quan về SQL Server</w:t>
            </w:r>
          </w:hyperlink>
          <w:hyperlink w:anchor="_heading=h.3j2qqm3">
            <w:r>
              <w:rPr>
                <w:rFonts w:ascii="Times New Roman" w:eastAsia="Times New Roman" w:hAnsi="Times New Roman" w:cs="Times New Roman"/>
                <w:color w:val="000000"/>
                <w:sz w:val="20"/>
                <w:szCs w:val="20"/>
              </w:rPr>
              <w:tab/>
              <w:t>21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1y810tw">
            <w:r>
              <w:rPr>
                <w:rFonts w:ascii="Times New Roman" w:eastAsia="Times New Roman" w:hAnsi="Times New Roman" w:cs="Times New Roman"/>
                <w:b/>
                <w:color w:val="000000"/>
                <w:sz w:val="20"/>
                <w:szCs w:val="20"/>
              </w:rPr>
              <w:t>2.1.1 SQL Server là gì ?</w:t>
            </w:r>
          </w:hyperlink>
          <w:hyperlink w:anchor="_heading=h.1y810tw">
            <w:r>
              <w:rPr>
                <w:rFonts w:ascii="Times New Roman" w:eastAsia="Times New Roman" w:hAnsi="Times New Roman" w:cs="Times New Roman"/>
                <w:color w:val="000000"/>
                <w:sz w:val="20"/>
                <w:szCs w:val="20"/>
              </w:rPr>
              <w:tab/>
              <w:t>21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4i7ojhp">
            <w:r>
              <w:rPr>
                <w:rFonts w:ascii="Times New Roman" w:eastAsia="Times New Roman" w:hAnsi="Times New Roman" w:cs="Times New Roman"/>
                <w:b/>
                <w:color w:val="000000"/>
                <w:sz w:val="20"/>
                <w:szCs w:val="20"/>
              </w:rPr>
              <w:t>2.1.2 Mục đích sử dụng của SQL Server</w:t>
            </w:r>
          </w:hyperlink>
          <w:hyperlink w:anchor="_heading=h.4i7ojhp">
            <w:r>
              <w:rPr>
                <w:rFonts w:ascii="Times New Roman" w:eastAsia="Times New Roman" w:hAnsi="Times New Roman" w:cs="Times New Roman"/>
                <w:color w:val="000000"/>
                <w:sz w:val="20"/>
                <w:szCs w:val="20"/>
              </w:rPr>
              <w:tab/>
              <w:t>21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2xcytpi">
            <w:r>
              <w:rPr>
                <w:rFonts w:ascii="Times New Roman" w:eastAsia="Times New Roman" w:hAnsi="Times New Roman" w:cs="Times New Roman"/>
                <w:b/>
                <w:color w:val="000000"/>
                <w:sz w:val="20"/>
                <w:szCs w:val="20"/>
              </w:rPr>
              <w:t>2.1.3 Các phiên bản của SQL Server</w:t>
            </w:r>
          </w:hyperlink>
          <w:hyperlink w:anchor="_heading=h.2xcytpi">
            <w:r>
              <w:rPr>
                <w:rFonts w:ascii="Times New Roman" w:eastAsia="Times New Roman" w:hAnsi="Times New Roman" w:cs="Times New Roman"/>
                <w:color w:val="000000"/>
                <w:sz w:val="20"/>
                <w:szCs w:val="20"/>
              </w:rPr>
              <w:tab/>
              <w:t>21</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1ci93xb">
            <w:r>
              <w:rPr>
                <w:rFonts w:ascii="Times New Roman" w:eastAsia="Times New Roman" w:hAnsi="Times New Roman" w:cs="Times New Roman"/>
                <w:b/>
                <w:color w:val="000000"/>
                <w:sz w:val="20"/>
                <w:szCs w:val="20"/>
              </w:rPr>
              <w:t>2.2 Hướng dẫn cài đặt SQL Server</w:t>
            </w:r>
          </w:hyperlink>
          <w:hyperlink w:anchor="_heading=h.1ci93xb">
            <w:r>
              <w:rPr>
                <w:rFonts w:ascii="Times New Roman" w:eastAsia="Times New Roman" w:hAnsi="Times New Roman" w:cs="Times New Roman"/>
                <w:color w:val="000000"/>
                <w:sz w:val="20"/>
                <w:szCs w:val="20"/>
              </w:rPr>
              <w:tab/>
              <w:t>22</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3whwml4">
            <w:r>
              <w:rPr>
                <w:rFonts w:ascii="Times New Roman" w:eastAsia="Times New Roman" w:hAnsi="Times New Roman" w:cs="Times New Roman"/>
                <w:b/>
                <w:color w:val="000000"/>
                <w:sz w:val="20"/>
                <w:szCs w:val="20"/>
              </w:rPr>
              <w:t>2.2.1 Các yêu cầu bắt buộc để cài đặt SQL Server</w:t>
            </w:r>
          </w:hyperlink>
          <w:hyperlink w:anchor="_heading=h.3whwml4">
            <w:r>
              <w:rPr>
                <w:rFonts w:ascii="Times New Roman" w:eastAsia="Times New Roman" w:hAnsi="Times New Roman" w:cs="Times New Roman"/>
                <w:color w:val="000000"/>
                <w:sz w:val="20"/>
                <w:szCs w:val="20"/>
              </w:rPr>
              <w:tab/>
              <w:t>22</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2bn6wsx">
            <w:r>
              <w:rPr>
                <w:rFonts w:ascii="Times New Roman" w:eastAsia="Times New Roman" w:hAnsi="Times New Roman" w:cs="Times New Roman"/>
                <w:b/>
                <w:color w:val="000000"/>
                <w:sz w:val="20"/>
                <w:szCs w:val="20"/>
              </w:rPr>
              <w:t>2.2.2 Hướng dẫn dowload SQL Server 2014</w:t>
            </w:r>
          </w:hyperlink>
          <w:hyperlink w:anchor="_heading=h.2bn6wsx">
            <w:r>
              <w:rPr>
                <w:rFonts w:ascii="Times New Roman" w:eastAsia="Times New Roman" w:hAnsi="Times New Roman" w:cs="Times New Roman"/>
                <w:color w:val="000000"/>
                <w:sz w:val="20"/>
                <w:szCs w:val="20"/>
              </w:rPr>
              <w:tab/>
              <w:t>22</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qsh70q">
            <w:r>
              <w:rPr>
                <w:rFonts w:ascii="Times New Roman" w:eastAsia="Times New Roman" w:hAnsi="Times New Roman" w:cs="Times New Roman"/>
                <w:b/>
                <w:color w:val="000000"/>
                <w:sz w:val="20"/>
                <w:szCs w:val="20"/>
              </w:rPr>
              <w:t>2.2.3 Các bước cài đặt SQL Server 2014</w:t>
            </w:r>
          </w:hyperlink>
          <w:hyperlink w:anchor="_heading=h.qsh70q">
            <w:r>
              <w:rPr>
                <w:rFonts w:ascii="Times New Roman" w:eastAsia="Times New Roman" w:hAnsi="Times New Roman" w:cs="Times New Roman"/>
                <w:color w:val="000000"/>
                <w:sz w:val="20"/>
                <w:szCs w:val="20"/>
              </w:rPr>
              <w:tab/>
              <w:t>23</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3as4poj">
            <w:r>
              <w:rPr>
                <w:rFonts w:ascii="Times New Roman" w:eastAsia="Times New Roman" w:hAnsi="Times New Roman" w:cs="Times New Roman"/>
                <w:b/>
                <w:color w:val="000000"/>
                <w:sz w:val="20"/>
                <w:szCs w:val="20"/>
              </w:rPr>
              <w:t>CHƯƠNG III: GIỚI THIỆU VỀ ASP.NET MVC</w:t>
            </w:r>
          </w:hyperlink>
          <w:hyperlink w:anchor="_heading=h.3as4poj">
            <w:r>
              <w:rPr>
                <w:rFonts w:ascii="Times New Roman" w:eastAsia="Times New Roman" w:hAnsi="Times New Roman" w:cs="Times New Roman"/>
                <w:color w:val="000000"/>
                <w:sz w:val="20"/>
                <w:szCs w:val="20"/>
              </w:rPr>
              <w:tab/>
              <w:t>35</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1pxezwc">
            <w:r>
              <w:rPr>
                <w:rFonts w:ascii="Times New Roman" w:eastAsia="Times New Roman" w:hAnsi="Times New Roman" w:cs="Times New Roman"/>
                <w:b/>
                <w:color w:val="000000"/>
                <w:sz w:val="20"/>
                <w:szCs w:val="20"/>
              </w:rPr>
              <w:t>3.1 Giới thiệu về ASP.NET</w:t>
            </w:r>
          </w:hyperlink>
          <w:hyperlink w:anchor="_heading=h.1pxezwc">
            <w:r>
              <w:rPr>
                <w:rFonts w:ascii="Times New Roman" w:eastAsia="Times New Roman" w:hAnsi="Times New Roman" w:cs="Times New Roman"/>
                <w:color w:val="000000"/>
                <w:sz w:val="20"/>
                <w:szCs w:val="20"/>
              </w:rPr>
              <w:tab/>
              <w:t>35</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49x2ik5">
            <w:r>
              <w:rPr>
                <w:rFonts w:ascii="Times New Roman" w:eastAsia="Times New Roman" w:hAnsi="Times New Roman" w:cs="Times New Roman"/>
                <w:b/>
                <w:color w:val="000000"/>
                <w:sz w:val="20"/>
                <w:szCs w:val="20"/>
              </w:rPr>
              <w:t>3.1.1 ASP.NET là gì ?</w:t>
            </w:r>
          </w:hyperlink>
          <w:hyperlink w:anchor="_heading=h.49x2ik5">
            <w:r>
              <w:rPr>
                <w:rFonts w:ascii="Times New Roman" w:eastAsia="Times New Roman" w:hAnsi="Times New Roman" w:cs="Times New Roman"/>
                <w:color w:val="000000"/>
                <w:sz w:val="20"/>
                <w:szCs w:val="20"/>
              </w:rPr>
              <w:tab/>
              <w:t>35</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2p2csry">
            <w:r>
              <w:rPr>
                <w:rFonts w:ascii="Times New Roman" w:eastAsia="Times New Roman" w:hAnsi="Times New Roman" w:cs="Times New Roman"/>
                <w:b/>
                <w:color w:val="000000"/>
                <w:sz w:val="20"/>
                <w:szCs w:val="20"/>
              </w:rPr>
              <w:t>3.1.2 ASP.NET Web Form</w:t>
            </w:r>
          </w:hyperlink>
          <w:hyperlink w:anchor="_heading=h.2p2csry">
            <w:r>
              <w:rPr>
                <w:rFonts w:ascii="Times New Roman" w:eastAsia="Times New Roman" w:hAnsi="Times New Roman" w:cs="Times New Roman"/>
                <w:color w:val="000000"/>
                <w:sz w:val="20"/>
                <w:szCs w:val="20"/>
              </w:rPr>
              <w:tab/>
              <w:t>35</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147n2zr">
            <w:r>
              <w:rPr>
                <w:rFonts w:ascii="Times New Roman" w:eastAsia="Times New Roman" w:hAnsi="Times New Roman" w:cs="Times New Roman"/>
                <w:b/>
                <w:color w:val="000000"/>
                <w:sz w:val="20"/>
                <w:szCs w:val="20"/>
              </w:rPr>
              <w:t>3.1.3 Các ưu điểm và quá trình biên dịch của ASP.NET</w:t>
            </w:r>
          </w:hyperlink>
          <w:hyperlink w:anchor="_heading=h.147n2zr">
            <w:r>
              <w:rPr>
                <w:rFonts w:ascii="Times New Roman" w:eastAsia="Times New Roman" w:hAnsi="Times New Roman" w:cs="Times New Roman"/>
                <w:color w:val="000000"/>
                <w:sz w:val="20"/>
                <w:szCs w:val="20"/>
              </w:rPr>
              <w:tab/>
              <w:t>36</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3o7alnk">
            <w:r>
              <w:rPr>
                <w:rFonts w:ascii="Times New Roman" w:eastAsia="Times New Roman" w:hAnsi="Times New Roman" w:cs="Times New Roman"/>
                <w:b/>
                <w:color w:val="000000"/>
                <w:sz w:val="20"/>
                <w:szCs w:val="20"/>
              </w:rPr>
              <w:t>3.2 Mô hình MVC</w:t>
            </w:r>
          </w:hyperlink>
          <w:hyperlink w:anchor="_heading=h.3o7alnk">
            <w:r>
              <w:rPr>
                <w:rFonts w:ascii="Times New Roman" w:eastAsia="Times New Roman" w:hAnsi="Times New Roman" w:cs="Times New Roman"/>
                <w:color w:val="000000"/>
                <w:sz w:val="20"/>
                <w:szCs w:val="20"/>
              </w:rPr>
              <w:tab/>
              <w:t>37</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23ckvvd">
            <w:r>
              <w:rPr>
                <w:rFonts w:ascii="Times New Roman" w:eastAsia="Times New Roman" w:hAnsi="Times New Roman" w:cs="Times New Roman"/>
                <w:b/>
                <w:color w:val="000000"/>
                <w:sz w:val="20"/>
                <w:szCs w:val="20"/>
              </w:rPr>
              <w:t>3.3 Giới thiệu về ASP.NET MVC</w:t>
            </w:r>
          </w:hyperlink>
          <w:hyperlink w:anchor="_heading=h.23ckvvd">
            <w:r>
              <w:rPr>
                <w:rFonts w:ascii="Times New Roman" w:eastAsia="Times New Roman" w:hAnsi="Times New Roman" w:cs="Times New Roman"/>
                <w:color w:val="000000"/>
                <w:sz w:val="20"/>
                <w:szCs w:val="20"/>
              </w:rPr>
              <w:tab/>
              <w:t>38</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ihv636">
            <w:r>
              <w:rPr>
                <w:rFonts w:ascii="Times New Roman" w:eastAsia="Times New Roman" w:hAnsi="Times New Roman" w:cs="Times New Roman"/>
                <w:b/>
                <w:color w:val="000000"/>
                <w:sz w:val="20"/>
                <w:szCs w:val="20"/>
              </w:rPr>
              <w:t>3.3.1 Giới thiệu tổng quan về ASP.NET MVC</w:t>
            </w:r>
          </w:hyperlink>
          <w:hyperlink w:anchor="_heading=h.ihv636">
            <w:r>
              <w:rPr>
                <w:rFonts w:ascii="Times New Roman" w:eastAsia="Times New Roman" w:hAnsi="Times New Roman" w:cs="Times New Roman"/>
                <w:color w:val="000000"/>
                <w:sz w:val="20"/>
                <w:szCs w:val="20"/>
              </w:rPr>
              <w:tab/>
              <w:t>38</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32hioqz">
            <w:r>
              <w:rPr>
                <w:rFonts w:ascii="Times New Roman" w:eastAsia="Times New Roman" w:hAnsi="Times New Roman" w:cs="Times New Roman"/>
                <w:b/>
                <w:color w:val="000000"/>
                <w:sz w:val="20"/>
                <w:szCs w:val="20"/>
              </w:rPr>
              <w:t>3.3.2 Lịch sử ra đời của ASP.NET MVC</w:t>
            </w:r>
          </w:hyperlink>
          <w:hyperlink w:anchor="_heading=h.32hioqz">
            <w:r>
              <w:rPr>
                <w:rFonts w:ascii="Times New Roman" w:eastAsia="Times New Roman" w:hAnsi="Times New Roman" w:cs="Times New Roman"/>
                <w:color w:val="000000"/>
                <w:sz w:val="20"/>
                <w:szCs w:val="20"/>
              </w:rPr>
              <w:tab/>
              <w:t>39</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1hmsyys">
            <w:r>
              <w:rPr>
                <w:rFonts w:ascii="Times New Roman" w:eastAsia="Times New Roman" w:hAnsi="Times New Roman" w:cs="Times New Roman"/>
                <w:b/>
                <w:color w:val="000000"/>
                <w:sz w:val="20"/>
                <w:szCs w:val="20"/>
              </w:rPr>
              <w:t>3.3.3 Khái quát các thành phần của ASP.NET</w:t>
            </w:r>
          </w:hyperlink>
          <w:hyperlink w:anchor="_heading=h.1hmsyys">
            <w:r>
              <w:rPr>
                <w:rFonts w:ascii="Times New Roman" w:eastAsia="Times New Roman" w:hAnsi="Times New Roman" w:cs="Times New Roman"/>
                <w:color w:val="000000"/>
                <w:sz w:val="20"/>
                <w:szCs w:val="20"/>
              </w:rPr>
              <w:tab/>
              <w:t>39</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41mghml">
            <w:r>
              <w:rPr>
                <w:rFonts w:ascii="Times New Roman" w:eastAsia="Times New Roman" w:hAnsi="Times New Roman" w:cs="Times New Roman"/>
                <w:b/>
                <w:color w:val="000000"/>
                <w:sz w:val="20"/>
                <w:szCs w:val="20"/>
              </w:rPr>
              <w:t>3.3.4 Lợi ích của mô hình ASP.NET MVC</w:t>
            </w:r>
          </w:hyperlink>
          <w:hyperlink w:anchor="_heading=h.41mghml">
            <w:r>
              <w:rPr>
                <w:rFonts w:ascii="Times New Roman" w:eastAsia="Times New Roman" w:hAnsi="Times New Roman" w:cs="Times New Roman"/>
                <w:color w:val="000000"/>
                <w:sz w:val="20"/>
                <w:szCs w:val="20"/>
              </w:rPr>
              <w:tab/>
              <w:t>40</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2grqrue">
            <w:r>
              <w:rPr>
                <w:rFonts w:ascii="Times New Roman" w:eastAsia="Times New Roman" w:hAnsi="Times New Roman" w:cs="Times New Roman"/>
                <w:b/>
                <w:color w:val="000000"/>
                <w:sz w:val="20"/>
                <w:szCs w:val="20"/>
              </w:rPr>
              <w:t>3.3.5 So sánh ASP.NET MVC với ASP.NET</w:t>
            </w:r>
          </w:hyperlink>
          <w:hyperlink w:anchor="_heading=h.2grqrue">
            <w:r>
              <w:rPr>
                <w:rFonts w:ascii="Times New Roman" w:eastAsia="Times New Roman" w:hAnsi="Times New Roman" w:cs="Times New Roman"/>
                <w:color w:val="000000"/>
                <w:sz w:val="20"/>
                <w:szCs w:val="20"/>
              </w:rPr>
              <w:tab/>
              <w:t>41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vx1227">
            <w:r>
              <w:rPr>
                <w:rFonts w:ascii="Times New Roman" w:eastAsia="Times New Roman" w:hAnsi="Times New Roman" w:cs="Times New Roman"/>
                <w:b/>
                <w:color w:val="000000"/>
                <w:sz w:val="20"/>
                <w:szCs w:val="20"/>
              </w:rPr>
              <w:t>3.3.6 Hướng</w:t>
            </w:r>
            <w:r>
              <w:rPr>
                <w:rFonts w:ascii="Times New Roman" w:eastAsia="Times New Roman" w:hAnsi="Times New Roman" w:cs="Times New Roman"/>
                <w:b/>
                <w:color w:val="000000"/>
                <w:sz w:val="20"/>
                <w:szCs w:val="20"/>
              </w:rPr>
              <w:t xml:space="preserve"> dẫn cài đặt ASP.NET MVC trên Visual Studio 2014</w:t>
            </w:r>
          </w:hyperlink>
          <w:hyperlink w:anchor="_heading=h.vx1227">
            <w:r>
              <w:rPr>
                <w:rFonts w:ascii="Times New Roman" w:eastAsia="Times New Roman" w:hAnsi="Times New Roman" w:cs="Times New Roman"/>
                <w:color w:val="000000"/>
                <w:sz w:val="20"/>
                <w:szCs w:val="20"/>
              </w:rPr>
              <w:tab/>
              <w:t>42</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3fwokq0">
            <w:r>
              <w:rPr>
                <w:rFonts w:ascii="Times New Roman" w:eastAsia="Times New Roman" w:hAnsi="Times New Roman" w:cs="Times New Roman"/>
                <w:b/>
                <w:color w:val="000000"/>
                <w:sz w:val="20"/>
                <w:szCs w:val="20"/>
              </w:rPr>
              <w:t>3.3.7 Cấu trúc thư mục của project ASP.NET MVC</w:t>
            </w:r>
          </w:hyperlink>
          <w:hyperlink w:anchor="_heading=h.3fwokq0">
            <w:r>
              <w:rPr>
                <w:rFonts w:ascii="Times New Roman" w:eastAsia="Times New Roman" w:hAnsi="Times New Roman" w:cs="Times New Roman"/>
                <w:color w:val="000000"/>
                <w:sz w:val="20"/>
                <w:szCs w:val="20"/>
              </w:rPr>
              <w:tab/>
              <w:t>45</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1v1yuxt">
            <w:r>
              <w:rPr>
                <w:rFonts w:ascii="Times New Roman" w:eastAsia="Times New Roman" w:hAnsi="Times New Roman" w:cs="Times New Roman"/>
                <w:b/>
                <w:color w:val="000000"/>
                <w:sz w:val="20"/>
                <w:szCs w:val="20"/>
              </w:rPr>
              <w:t>3.4 Xây dựng website bán sách đơn giản bằng ASP.NET MVC</w:t>
            </w:r>
          </w:hyperlink>
          <w:hyperlink w:anchor="_heading=h.1v1yuxt">
            <w:r>
              <w:rPr>
                <w:rFonts w:ascii="Times New Roman" w:eastAsia="Times New Roman" w:hAnsi="Times New Roman" w:cs="Times New Roman"/>
                <w:color w:val="000000"/>
                <w:sz w:val="20"/>
                <w:szCs w:val="20"/>
              </w:rPr>
              <w:tab/>
              <w:t>47</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4f1mdlm">
            <w:r>
              <w:rPr>
                <w:rFonts w:ascii="Times New Roman" w:eastAsia="Times New Roman" w:hAnsi="Times New Roman" w:cs="Times New Roman"/>
                <w:b/>
                <w:color w:val="000000"/>
                <w:sz w:val="20"/>
                <w:szCs w:val="20"/>
                <w:highlight w:val="white"/>
              </w:rPr>
              <w:t>CHƯƠNG IV: XÂY DỰNG CHƯƠNG TRÌNH</w:t>
            </w:r>
          </w:hyperlink>
          <w:hyperlink w:anchor="_heading=h.4f1mdlm">
            <w:r>
              <w:rPr>
                <w:rFonts w:ascii="Times New Roman" w:eastAsia="Times New Roman" w:hAnsi="Times New Roman" w:cs="Times New Roman"/>
                <w:color w:val="000000"/>
                <w:sz w:val="20"/>
                <w:szCs w:val="20"/>
              </w:rPr>
              <w:tab/>
              <w:t>48</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2u6wntf">
            <w:r>
              <w:rPr>
                <w:rFonts w:ascii="Times New Roman" w:eastAsia="Times New Roman" w:hAnsi="Times New Roman" w:cs="Times New Roman"/>
                <w:b/>
                <w:color w:val="000000"/>
                <w:sz w:val="20"/>
                <w:szCs w:val="20"/>
                <w:highlight w:val="white"/>
              </w:rPr>
              <w:t>4.1 Phân tích hệ thống</w:t>
            </w:r>
          </w:hyperlink>
          <w:hyperlink w:anchor="_heading=h.2u6wntf">
            <w:r>
              <w:rPr>
                <w:rFonts w:ascii="Times New Roman" w:eastAsia="Times New Roman" w:hAnsi="Times New Roman" w:cs="Times New Roman"/>
                <w:color w:val="000000"/>
                <w:sz w:val="20"/>
                <w:szCs w:val="20"/>
              </w:rPr>
              <w:tab/>
              <w:t>48</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19c6y18">
            <w:r>
              <w:rPr>
                <w:rFonts w:ascii="Times New Roman" w:eastAsia="Times New Roman" w:hAnsi="Times New Roman" w:cs="Times New Roman"/>
                <w:b/>
                <w:color w:val="000000"/>
                <w:sz w:val="20"/>
                <w:szCs w:val="20"/>
                <w:highlight w:val="white"/>
              </w:rPr>
              <w:t>4.1.1 Tác nhân hệ thống</w:t>
            </w:r>
          </w:hyperlink>
          <w:hyperlink w:anchor="_heading=h.19c6y18">
            <w:r>
              <w:rPr>
                <w:rFonts w:ascii="Times New Roman" w:eastAsia="Times New Roman" w:hAnsi="Times New Roman" w:cs="Times New Roman"/>
                <w:color w:val="000000"/>
                <w:sz w:val="20"/>
                <w:szCs w:val="20"/>
              </w:rPr>
              <w:tab/>
              <w:t>48</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3tbugp1">
            <w:r>
              <w:rPr>
                <w:rFonts w:ascii="Times New Roman" w:eastAsia="Times New Roman" w:hAnsi="Times New Roman" w:cs="Times New Roman"/>
                <w:b/>
                <w:color w:val="000000"/>
                <w:sz w:val="20"/>
                <w:szCs w:val="20"/>
                <w:highlight w:val="white"/>
              </w:rPr>
              <w:t>4.1.2 Biểu đồ Use Case</w:t>
            </w:r>
          </w:hyperlink>
          <w:hyperlink w:anchor="_heading=h.3tbugp1">
            <w:r>
              <w:rPr>
                <w:rFonts w:ascii="Times New Roman" w:eastAsia="Times New Roman" w:hAnsi="Times New Roman" w:cs="Times New Roman"/>
                <w:color w:val="000000"/>
                <w:sz w:val="20"/>
                <w:szCs w:val="20"/>
              </w:rPr>
              <w:tab/>
              <w:t>49</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28h4qwu">
            <w:r>
              <w:rPr>
                <w:rFonts w:ascii="Times New Roman" w:eastAsia="Times New Roman" w:hAnsi="Times New Roman" w:cs="Times New Roman"/>
                <w:b/>
                <w:color w:val="000000"/>
                <w:sz w:val="20"/>
                <w:szCs w:val="20"/>
              </w:rPr>
              <w:t>4.1.3 Biểu đồ lớp</w:t>
            </w:r>
          </w:hyperlink>
          <w:hyperlink w:anchor="_heading=h.28h4qwu">
            <w:r>
              <w:rPr>
                <w:rFonts w:ascii="Times New Roman" w:eastAsia="Times New Roman" w:hAnsi="Times New Roman" w:cs="Times New Roman"/>
                <w:color w:val="000000"/>
                <w:sz w:val="20"/>
                <w:szCs w:val="20"/>
              </w:rPr>
              <w:tab/>
              <w:t>50</w:t>
            </w:r>
          </w:hyperlink>
        </w:p>
        <w:p w:rsidR="008729EB" w:rsidRDefault="00AD7611">
          <w:pPr>
            <w:pBdr>
              <w:top w:val="nil"/>
              <w:left w:val="nil"/>
              <w:bottom w:val="nil"/>
              <w:right w:val="nil"/>
              <w:between w:val="nil"/>
            </w:pBdr>
            <w:tabs>
              <w:tab w:val="right" w:pos="9350"/>
            </w:tabs>
            <w:spacing w:after="100" w:line="259" w:lineRule="auto"/>
            <w:ind w:left="220"/>
            <w:rPr>
              <w:rFonts w:ascii="Times New Roman" w:eastAsia="Times New Roman" w:hAnsi="Times New Roman" w:cs="Times New Roman"/>
              <w:color w:val="000000"/>
              <w:sz w:val="20"/>
              <w:szCs w:val="20"/>
            </w:rPr>
          </w:pPr>
          <w:hyperlink w:anchor="_heading=h.nmf14n">
            <w:r>
              <w:rPr>
                <w:rFonts w:ascii="Times New Roman" w:eastAsia="Times New Roman" w:hAnsi="Times New Roman" w:cs="Times New Roman"/>
                <w:b/>
                <w:color w:val="000000"/>
                <w:sz w:val="20"/>
                <w:szCs w:val="20"/>
              </w:rPr>
              <w:t>4.2 Thiết kế chương trình</w:t>
            </w:r>
          </w:hyperlink>
          <w:hyperlink w:anchor="_heading=h.nmf14n">
            <w:r>
              <w:rPr>
                <w:rFonts w:ascii="Times New Roman" w:eastAsia="Times New Roman" w:hAnsi="Times New Roman" w:cs="Times New Roman"/>
                <w:color w:val="000000"/>
                <w:sz w:val="20"/>
                <w:szCs w:val="20"/>
              </w:rPr>
              <w:tab/>
              <w:t>51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37m2jsg">
            <w:r>
              <w:rPr>
                <w:rFonts w:ascii="Times New Roman" w:eastAsia="Times New Roman" w:hAnsi="Times New Roman" w:cs="Times New Roman"/>
                <w:b/>
                <w:color w:val="000000"/>
                <w:sz w:val="20"/>
                <w:szCs w:val="20"/>
              </w:rPr>
              <w:t>4.2.1 Thiết kế cơ sở dữ liệu</w:t>
            </w:r>
          </w:hyperlink>
          <w:hyperlink w:anchor="_heading=h.37m2jsg">
            <w:r>
              <w:rPr>
                <w:rFonts w:ascii="Times New Roman" w:eastAsia="Times New Roman" w:hAnsi="Times New Roman" w:cs="Times New Roman"/>
                <w:color w:val="000000"/>
                <w:sz w:val="20"/>
                <w:szCs w:val="20"/>
              </w:rPr>
              <w:tab/>
              <w:t>51</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1mrcu09">
            <w:r>
              <w:rPr>
                <w:rFonts w:ascii="Times New Roman" w:eastAsia="Times New Roman" w:hAnsi="Times New Roman" w:cs="Times New Roman"/>
                <w:b/>
                <w:color w:val="000000"/>
                <w:sz w:val="20"/>
                <w:szCs w:val="20"/>
              </w:rPr>
              <w:t>4.2.2 Các chức năng xây dựng trong website bán sách</w:t>
            </w:r>
          </w:hyperlink>
          <w:hyperlink w:anchor="_heading=h.1mrcu09">
            <w:r>
              <w:rPr>
                <w:rFonts w:ascii="Times New Roman" w:eastAsia="Times New Roman" w:hAnsi="Times New Roman" w:cs="Times New Roman"/>
                <w:color w:val="000000"/>
                <w:sz w:val="20"/>
                <w:szCs w:val="20"/>
              </w:rPr>
              <w:tab/>
              <w:t>54</w:t>
            </w:r>
          </w:hyperlink>
        </w:p>
        <w:p w:rsidR="008729EB" w:rsidRDefault="00AD7611">
          <w:pPr>
            <w:pBdr>
              <w:top w:val="nil"/>
              <w:left w:val="nil"/>
              <w:bottom w:val="nil"/>
              <w:right w:val="nil"/>
              <w:between w:val="nil"/>
            </w:pBdr>
            <w:tabs>
              <w:tab w:val="right" w:pos="9350"/>
            </w:tabs>
            <w:spacing w:after="100" w:line="259" w:lineRule="auto"/>
            <w:ind w:left="440"/>
            <w:rPr>
              <w:rFonts w:ascii="Times New Roman" w:eastAsia="Times New Roman" w:hAnsi="Times New Roman" w:cs="Times New Roman"/>
              <w:color w:val="000000"/>
              <w:sz w:val="20"/>
              <w:szCs w:val="20"/>
            </w:rPr>
          </w:pPr>
          <w:hyperlink w:anchor="_heading=h.46r0co2">
            <w:r>
              <w:rPr>
                <w:rFonts w:ascii="Times New Roman" w:eastAsia="Times New Roman" w:hAnsi="Times New Roman" w:cs="Times New Roman"/>
                <w:b/>
                <w:color w:val="000000"/>
                <w:sz w:val="20"/>
                <w:szCs w:val="20"/>
              </w:rPr>
              <w:t>4.2.3 Thiết kế giao diện</w:t>
            </w:r>
          </w:hyperlink>
          <w:hyperlink w:anchor="_heading=h.46r0co2">
            <w:r>
              <w:rPr>
                <w:rFonts w:ascii="Times New Roman" w:eastAsia="Times New Roman" w:hAnsi="Times New Roman" w:cs="Times New Roman"/>
                <w:color w:val="000000"/>
                <w:sz w:val="20"/>
                <w:szCs w:val="20"/>
              </w:rPr>
              <w:tab/>
              <w:t>54</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2lwamvv">
            <w:r>
              <w:rPr>
                <w:rFonts w:ascii="Times New Roman" w:eastAsia="Times New Roman" w:hAnsi="Times New Roman" w:cs="Times New Roman"/>
                <w:b/>
                <w:color w:val="000000"/>
                <w:sz w:val="20"/>
                <w:szCs w:val="20"/>
              </w:rPr>
              <w:t>CHƯƠNG V: KẾT LUẬN</w:t>
            </w:r>
          </w:hyperlink>
          <w:hyperlink w:anchor="_heading=h.2lwamvv">
            <w:r>
              <w:rPr>
                <w:rFonts w:ascii="Times New Roman" w:eastAsia="Times New Roman" w:hAnsi="Times New Roman" w:cs="Times New Roman"/>
                <w:color w:val="000000"/>
                <w:sz w:val="20"/>
                <w:szCs w:val="20"/>
              </w:rPr>
              <w:tab/>
              <w:t>60</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111kx3o">
            <w:r>
              <w:rPr>
                <w:rFonts w:ascii="Times New Roman" w:eastAsia="Times New Roman" w:hAnsi="Times New Roman" w:cs="Times New Roman"/>
                <w:b/>
                <w:color w:val="000000"/>
                <w:sz w:val="20"/>
                <w:szCs w:val="20"/>
              </w:rPr>
              <w:t>TÀI LIỆU THAM KHẢO</w:t>
            </w:r>
          </w:hyperlink>
          <w:hyperlink w:anchor="_heading=h.111kx3o">
            <w:r>
              <w:rPr>
                <w:rFonts w:ascii="Times New Roman" w:eastAsia="Times New Roman" w:hAnsi="Times New Roman" w:cs="Times New Roman"/>
                <w:color w:val="000000"/>
                <w:sz w:val="20"/>
                <w:szCs w:val="20"/>
              </w:rPr>
              <w:tab/>
              <w:t>61</w:t>
            </w:r>
          </w:hyperlink>
        </w:p>
        <w:p w:rsidR="008729EB" w:rsidRDefault="00AD7611">
          <w:pPr>
            <w:pBdr>
              <w:top w:val="nil"/>
              <w:left w:val="nil"/>
              <w:bottom w:val="nil"/>
              <w:right w:val="nil"/>
              <w:between w:val="nil"/>
            </w:pBdr>
            <w:tabs>
              <w:tab w:val="right" w:pos="9350"/>
            </w:tabs>
            <w:spacing w:after="100" w:line="259" w:lineRule="auto"/>
            <w:rPr>
              <w:rFonts w:ascii="Times New Roman" w:eastAsia="Times New Roman" w:hAnsi="Times New Roman" w:cs="Times New Roman"/>
              <w:color w:val="000000"/>
              <w:sz w:val="20"/>
              <w:szCs w:val="20"/>
            </w:rPr>
          </w:pPr>
          <w:hyperlink w:anchor="_heading=h.3l18frh">
            <w:r>
              <w:rPr>
                <w:rFonts w:ascii="Times New Roman" w:eastAsia="Times New Roman" w:hAnsi="Times New Roman" w:cs="Times New Roman"/>
                <w:b/>
                <w:color w:val="000000"/>
                <w:sz w:val="20"/>
                <w:szCs w:val="20"/>
              </w:rPr>
              <w:t>Ý KIẾN ĐÁNH GIÁ CỦA GIÁO VIÊN HƯỚNG DẪN</w:t>
            </w:r>
          </w:hyperlink>
          <w:hyperlink w:anchor="_heading=h.3l18frh">
            <w:r>
              <w:rPr>
                <w:rFonts w:ascii="Times New Roman" w:eastAsia="Times New Roman" w:hAnsi="Times New Roman" w:cs="Times New Roman"/>
                <w:color w:val="000000"/>
                <w:sz w:val="20"/>
                <w:szCs w:val="20"/>
              </w:rPr>
              <w:tab/>
              <w:t>62</w:t>
            </w:r>
          </w:hyperlink>
          <w:r>
            <w:fldChar w:fldCharType="end"/>
          </w:r>
        </w:p>
      </w:sdtContent>
    </w:sdt>
    <w:p w:rsidR="008729EB" w:rsidRDefault="00AD7611">
      <w:pPr>
        <w:tabs>
          <w:tab w:val="left" w:pos="8565"/>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8729EB" w:rsidRDefault="00AD7611">
      <w:pPr>
        <w:pBdr>
          <w:top w:val="nil"/>
          <w:left w:val="nil"/>
          <w:bottom w:val="nil"/>
          <w:right w:val="nil"/>
          <w:between w:val="nil"/>
        </w:pBdr>
        <w:spacing w:before="120" w:after="120" w:line="312" w:lineRule="auto"/>
        <w:jc w:val="center"/>
        <w:rPr>
          <w:rFonts w:ascii="Times New Roman" w:eastAsia="Times New Roman" w:hAnsi="Times New Roman" w:cs="Times New Roman"/>
          <w:b/>
          <w:color w:val="000000"/>
          <w:sz w:val="32"/>
          <w:szCs w:val="32"/>
        </w:rPr>
      </w:pPr>
      <w:bookmarkStart w:id="4" w:name="_heading=h.30j0zll" w:colFirst="0" w:colLast="0"/>
      <w:bookmarkEnd w:id="4"/>
      <w:r>
        <w:br w:type="page"/>
      </w:r>
      <w:r>
        <w:rPr>
          <w:rFonts w:ascii="Times New Roman" w:eastAsia="Times New Roman" w:hAnsi="Times New Roman" w:cs="Times New Roman"/>
          <w:b/>
          <w:color w:val="000000"/>
          <w:sz w:val="32"/>
          <w:szCs w:val="32"/>
        </w:rPr>
        <w:t>LỜI CẢM ƠN</w:t>
      </w:r>
    </w:p>
    <w:p w:rsidR="008729EB" w:rsidRDefault="00AD7611">
      <w:pP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Đầu tiên chúng em xin chân thành cảm ơn </w:t>
      </w:r>
      <w:r>
        <w:rPr>
          <w:rFonts w:ascii="Times New Roman" w:eastAsia="Times New Roman" w:hAnsi="Times New Roman" w:cs="Times New Roman"/>
          <w:sz w:val="26"/>
          <w:szCs w:val="26"/>
        </w:rPr>
        <w:t>Công ty TNHH Phần Mềm FPT</w:t>
      </w:r>
      <w:r>
        <w:rPr>
          <w:rFonts w:ascii="Times New Roman" w:eastAsia="Times New Roman" w:hAnsi="Times New Roman" w:cs="Times New Roman"/>
          <w:color w:val="000000"/>
          <w:sz w:val="26"/>
          <w:szCs w:val="26"/>
        </w:rPr>
        <w:t xml:space="preserve"> đã tiếp nhận chúng em thực tập tại công ty, hướng dẫn và tạo mọi điều kiện thuận lợi nhất cho chúng em thực tập tại công ty.</w:t>
      </w:r>
    </w:p>
    <w:p w:rsidR="008729EB" w:rsidRDefault="00AD7611">
      <w:pP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em xin cảm ơn anh Nguyễn Khánh Toàn, chị Đào Việt Linh và a</w:t>
      </w:r>
      <w:r>
        <w:rPr>
          <w:rFonts w:ascii="Times New Roman" w:eastAsia="Times New Roman" w:hAnsi="Times New Roman" w:cs="Times New Roman"/>
          <w:color w:val="000000"/>
          <w:sz w:val="26"/>
          <w:szCs w:val="26"/>
        </w:rPr>
        <w:t xml:space="preserve">nh Đinh Xuân Công đã hướng dẫn tận tâm và chỉ bảo tận tình trong suốt thời gian chúng em thực tập tại công ty, mặc dù công việc rất nhiều nhưng đã giành thời gian để hướng dẫn, chỉ ra những lỗi sai giúp nhóm mở rộng thêm kiến thức và thực hiện được đề tài </w:t>
      </w:r>
      <w:r>
        <w:rPr>
          <w:rFonts w:ascii="Times New Roman" w:eastAsia="Times New Roman" w:hAnsi="Times New Roman" w:cs="Times New Roman"/>
          <w:color w:val="000000"/>
          <w:sz w:val="26"/>
          <w:szCs w:val="26"/>
        </w:rPr>
        <w:t>một cách tốt nhất.</w:t>
      </w:r>
    </w:p>
    <w:p w:rsidR="008729EB" w:rsidRDefault="00AD7611">
      <w:pP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Cũng xin gửi lời cảm ơn tới giảng viên hướng dẫn, thầy Đỗ Bảo Sơn đã chỉ bảo góp ý kịp thời cho chúng em hoàn thành kỳ thực tập tại công ty.</w:t>
      </w:r>
    </w:p>
    <w:p w:rsidR="008729EB" w:rsidRDefault="00AD7611">
      <w:pP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được sự giúp đỡ, chỉ bảo tận tình của thầy cô và anh chị hướng dẫn, nhóm đã hoàn thành công</w:t>
      </w:r>
      <w:r>
        <w:rPr>
          <w:rFonts w:ascii="Times New Roman" w:eastAsia="Times New Roman" w:hAnsi="Times New Roman" w:cs="Times New Roman"/>
          <w:color w:val="000000"/>
          <w:sz w:val="26"/>
          <w:szCs w:val="26"/>
        </w:rPr>
        <w:t xml:space="preserve"> việc của mình trong kỳ thực tập. Do chưa có kinh nghiệm và trình độ chuyên môn chưa tốt nên vẫn có những thiếu xót, kính mong quý công ty và các thầy cô góp ý để chúng em có thể hoàn thiện hơn.</w:t>
      </w:r>
    </w:p>
    <w:p w:rsidR="008729EB" w:rsidRDefault="00AD7611">
      <w:pPr>
        <w:pBdr>
          <w:top w:val="nil"/>
          <w:left w:val="nil"/>
          <w:bottom w:val="nil"/>
          <w:right w:val="nil"/>
          <w:between w:val="nil"/>
        </w:pBdr>
        <w:spacing w:before="120" w:after="120"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em xin chân thành cảm ơn!</w:t>
      </w:r>
    </w:p>
    <w:p w:rsidR="008729EB" w:rsidRDefault="008729EB">
      <w:pPr>
        <w:spacing w:before="0" w:line="259" w:lineRule="auto"/>
        <w:jc w:val="left"/>
        <w:rPr>
          <w:rFonts w:ascii="Times New Roman" w:eastAsia="Times New Roman" w:hAnsi="Times New Roman" w:cs="Times New Roman"/>
          <w:b/>
          <w:color w:val="000000"/>
          <w:sz w:val="32"/>
          <w:szCs w:val="32"/>
        </w:rPr>
      </w:pPr>
    </w:p>
    <w:p w:rsidR="008729EB" w:rsidRDefault="00AD7611">
      <w:pPr>
        <w:spacing w:before="0" w:line="259" w:lineRule="auto"/>
        <w:jc w:val="left"/>
        <w:rPr>
          <w:rFonts w:ascii="Times New Roman" w:eastAsia="Times New Roman" w:hAnsi="Times New Roman" w:cs="Times New Roman"/>
          <w:b/>
          <w:color w:val="000000"/>
          <w:sz w:val="32"/>
          <w:szCs w:val="32"/>
        </w:rPr>
      </w:pPr>
      <w:r>
        <w:br w:type="page"/>
      </w:r>
    </w:p>
    <w:p w:rsidR="008729EB" w:rsidRDefault="00AD7611">
      <w:pPr>
        <w:pStyle w:val="Heading1"/>
        <w:jc w:val="center"/>
        <w:rPr>
          <w:rFonts w:ascii="Times New Roman" w:eastAsia="Times New Roman" w:hAnsi="Times New Roman" w:cs="Times New Roman"/>
          <w:b/>
          <w:color w:val="000000"/>
        </w:rPr>
      </w:pPr>
      <w:bookmarkStart w:id="5" w:name="_heading=h.1fob9te" w:colFirst="0" w:colLast="0"/>
      <w:bookmarkEnd w:id="5"/>
      <w:r>
        <w:rPr>
          <w:rFonts w:ascii="Times New Roman" w:eastAsia="Times New Roman" w:hAnsi="Times New Roman" w:cs="Times New Roman"/>
          <w:b/>
          <w:color w:val="000000"/>
        </w:rPr>
        <w:t>DANH MỤC HÌNH</w:t>
      </w:r>
    </w:p>
    <w:p w:rsidR="008729EB" w:rsidRDefault="008729EB"/>
    <w:tbl>
      <w:tblPr>
        <w:tblStyle w:val="a"/>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6750"/>
        <w:gridCol w:w="1255"/>
      </w:tblGrid>
      <w:tr w:rsidR="008729EB">
        <w:tc>
          <w:tcPr>
            <w:tcW w:w="1345"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hiệu</w:t>
            </w:r>
          </w:p>
        </w:tc>
        <w:tc>
          <w:tcPr>
            <w:tcW w:w="6750"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hình</w:t>
            </w:r>
          </w:p>
        </w:tc>
        <w:tc>
          <w:tcPr>
            <w:tcW w:w="1255"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Trang</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FPT Software Hòa Lạc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Lãnh đạo và nhân viên FPT tham dự lễ kỷ niệm của công ty </w:t>
            </w:r>
            <w:r>
              <w:rPr>
                <w:color w:val="000000"/>
                <w:sz w:val="26"/>
                <w:szCs w:val="26"/>
              </w:rPr>
              <w:br/>
            </w:r>
            <w:r>
              <w:rPr>
                <w:rFonts w:ascii="Times New Roman" w:eastAsia="Times New Roman" w:hAnsi="Times New Roman" w:cs="Times New Roman"/>
                <w:color w:val="000000"/>
                <w:sz w:val="26"/>
                <w:szCs w:val="26"/>
              </w:rPr>
              <w:t>ngày 13 tháng 9.</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lễ hội làng của FPT vào 22-12 âm lịch</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6 giám đốc FPT Software lần lượt gồm (từ trên xuống dưới): Nguyễn Khải Hoàn, Đỗ Văn Khắc, Đào Duy Cường, Trần Xuân Khôi và Trần Huy Bảo Giang.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tổ chức mới của FPT Software từ 1/1/2016</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r>
      <w:tr w:rsidR="008729EB">
        <w:trPr>
          <w:trHeight w:val="467"/>
        </w:trPr>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6750"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Logo sản phẩm CITUS CLOUD LOAD TEST</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web dowload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gói cài đặt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ban đầu khi khởi chạy file .exe cài đặt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 trình cài đặt SQL Server bắt đầu</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Product Key trong SQL Server 2014</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License Terms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Microsoft Update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Install Rules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Setup Role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Feature Selection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Instance Configuration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Server Configuration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2.13</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Database Engine Configuration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2.14</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Analysis Services Configuration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2.15</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Reporting Services Configuration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2.16</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Distributed Replay Controller trong SQL</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2.17</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Distributed Replay Client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2.18</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Ready to Install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2.19</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Chạy Installation Progress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Chạy phần Complete trong SQL Server</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lập tài khoản theo SQL Server Authentication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lập tài khoản theo Windows Authentication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2.23</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SQL Server sau khi cài đặt xong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thành phần của ASP.NET 3.5</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phỏng quá trình biên dịch trong ASP.NET</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Minh họa mô hình MVC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ASP.NET MVC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project mới trên Visual Studio</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ASP.NET trong Visual Studio</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MVC tạo ASP.NET MVC trong Visual Studio</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Chạy chương trình ASP.NET MVC trong Visual Studio</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chính ASP.MVC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6750" w:type="dxa"/>
          </w:tcPr>
          <w:p w:rsidR="008729EB" w:rsidRDefault="00AD7611">
            <w:pPr>
              <w:rPr>
                <w:rFonts w:ascii="Times New Roman" w:eastAsia="Times New Roman" w:hAnsi="Times New Roman" w:cs="Times New Roman"/>
                <w:b/>
                <w:i/>
                <w:color w:val="000000"/>
                <w:sz w:val="26"/>
                <w:szCs w:val="26"/>
              </w:rPr>
            </w:pPr>
            <w:r>
              <w:rPr>
                <w:rFonts w:ascii="Times New Roman" w:eastAsia="Times New Roman" w:hAnsi="Times New Roman" w:cs="Times New Roman"/>
                <w:color w:val="1B1B1B"/>
                <w:sz w:val="26"/>
                <w:szCs w:val="26"/>
              </w:rPr>
              <w:t>Các thư mục trong ASP.NET MVC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Use Case Website bán sách</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lớp Website bán sách</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c>
          <w:tcPr>
            <w:tcW w:w="6750" w:type="dxa"/>
          </w:tcPr>
          <w:p w:rsidR="008729EB" w:rsidRDefault="00AD7611">
            <w:pPr>
              <w:rPr>
                <w:rFonts w:ascii="Times New Roman" w:eastAsia="Times New Roman" w:hAnsi="Times New Roman" w:cs="Times New Roman"/>
                <w:b/>
                <w:i/>
                <w:color w:val="000000"/>
                <w:sz w:val="26"/>
                <w:szCs w:val="26"/>
              </w:rPr>
            </w:pPr>
            <w:r>
              <w:rPr>
                <w:rFonts w:ascii="Times New Roman" w:eastAsia="Times New Roman" w:hAnsi="Times New Roman" w:cs="Times New Roman"/>
                <w:color w:val="222222"/>
                <w:sz w:val="26"/>
                <w:szCs w:val="26"/>
              </w:rPr>
              <w:t>Giao diện trang chủ</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53</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c>
          <w:tcPr>
            <w:tcW w:w="6750" w:type="dxa"/>
          </w:tcPr>
          <w:p w:rsidR="008729EB" w:rsidRDefault="00AD7611">
            <w:pPr>
              <w:rPr>
                <w:rFonts w:ascii="Times New Roman" w:eastAsia="Times New Roman" w:hAnsi="Times New Roman" w:cs="Times New Roman"/>
                <w:b/>
                <w:i/>
                <w:color w:val="000000"/>
                <w:sz w:val="26"/>
                <w:szCs w:val="26"/>
              </w:rPr>
            </w:pPr>
            <w:r>
              <w:rPr>
                <w:rFonts w:ascii="Times New Roman" w:eastAsia="Times New Roman" w:hAnsi="Times New Roman" w:cs="Times New Roman"/>
                <w:color w:val="222222"/>
                <w:sz w:val="26"/>
                <w:szCs w:val="26"/>
              </w:rPr>
              <w:t>Giao diện hiển thị sách theo nhà xuất bản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6750" w:type="dxa"/>
          </w:tcPr>
          <w:p w:rsidR="008729EB" w:rsidRDefault="00AD7611">
            <w:pPr>
              <w:rPr>
                <w:rFonts w:ascii="Times New Roman" w:eastAsia="Times New Roman" w:hAnsi="Times New Roman" w:cs="Times New Roman"/>
                <w:b/>
                <w:i/>
                <w:color w:val="000000"/>
                <w:sz w:val="26"/>
                <w:szCs w:val="26"/>
              </w:rPr>
            </w:pPr>
            <w:r>
              <w:rPr>
                <w:rFonts w:ascii="Times New Roman" w:eastAsia="Times New Roman" w:hAnsi="Times New Roman" w:cs="Times New Roman"/>
                <w:color w:val="222222"/>
                <w:sz w:val="26"/>
                <w:szCs w:val="26"/>
              </w:rPr>
              <w:t>Giao diện hiện thị sách theo chủ đề</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c>
          <w:tcPr>
            <w:tcW w:w="6750" w:type="dxa"/>
          </w:tcPr>
          <w:p w:rsidR="008729EB" w:rsidRDefault="00AD7611">
            <w:pPr>
              <w:rPr>
                <w:rFonts w:ascii="Times New Roman" w:eastAsia="Times New Roman" w:hAnsi="Times New Roman" w:cs="Times New Roman"/>
                <w:b/>
                <w:i/>
                <w:color w:val="000000"/>
                <w:sz w:val="26"/>
                <w:szCs w:val="26"/>
              </w:rPr>
            </w:pPr>
            <w:r>
              <w:rPr>
                <w:rFonts w:ascii="Times New Roman" w:eastAsia="Times New Roman" w:hAnsi="Times New Roman" w:cs="Times New Roman"/>
                <w:color w:val="222222"/>
                <w:sz w:val="26"/>
                <w:szCs w:val="26"/>
              </w:rPr>
              <w:t>Giao diện trang chi tiết sách</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giỏ hàng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4.11</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đăng nhập bằng quyền admin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4.12</w:t>
            </w:r>
          </w:p>
        </w:tc>
        <w:tc>
          <w:tcPr>
            <w:tcW w:w="6750" w:type="dxa"/>
          </w:tcPr>
          <w:p w:rsidR="008729EB" w:rsidRDefault="00AD761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quản lý của admin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r>
    </w:tbl>
    <w:p w:rsidR="008729EB" w:rsidRDefault="008729EB">
      <w:pPr>
        <w:rPr>
          <w:rFonts w:ascii="Times New Roman" w:eastAsia="Times New Roman" w:hAnsi="Times New Roman" w:cs="Times New Roman"/>
          <w:b/>
          <w:sz w:val="32"/>
          <w:szCs w:val="32"/>
        </w:rPr>
      </w:pPr>
    </w:p>
    <w:p w:rsidR="008729EB" w:rsidRDefault="008729EB">
      <w:pPr>
        <w:jc w:val="center"/>
        <w:rPr>
          <w:rFonts w:ascii="Times New Roman" w:eastAsia="Times New Roman" w:hAnsi="Times New Roman" w:cs="Times New Roman"/>
          <w:b/>
          <w:sz w:val="32"/>
          <w:szCs w:val="32"/>
        </w:rPr>
      </w:pPr>
    </w:p>
    <w:p w:rsidR="008729EB" w:rsidRDefault="008729EB">
      <w:pPr>
        <w:jc w:val="center"/>
        <w:rPr>
          <w:rFonts w:ascii="Times New Roman" w:eastAsia="Times New Roman" w:hAnsi="Times New Roman" w:cs="Times New Roman"/>
          <w:b/>
          <w:sz w:val="32"/>
          <w:szCs w:val="32"/>
        </w:rPr>
      </w:pPr>
    </w:p>
    <w:p w:rsidR="008729EB" w:rsidRDefault="008729EB">
      <w:pPr>
        <w:jc w:val="center"/>
        <w:rPr>
          <w:rFonts w:ascii="Times New Roman" w:eastAsia="Times New Roman" w:hAnsi="Times New Roman" w:cs="Times New Roman"/>
          <w:b/>
          <w:sz w:val="32"/>
          <w:szCs w:val="32"/>
        </w:rPr>
      </w:pPr>
    </w:p>
    <w:p w:rsidR="008729EB" w:rsidRDefault="008729EB">
      <w:pPr>
        <w:rPr>
          <w:rFonts w:ascii="Times New Roman" w:eastAsia="Times New Roman" w:hAnsi="Times New Roman" w:cs="Times New Roman"/>
          <w:b/>
          <w:sz w:val="32"/>
          <w:szCs w:val="32"/>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Style w:val="Heading1"/>
        <w:jc w:val="center"/>
        <w:rPr>
          <w:rFonts w:ascii="Times New Roman" w:eastAsia="Times New Roman" w:hAnsi="Times New Roman" w:cs="Times New Roman"/>
          <w:b/>
          <w:color w:val="000000"/>
        </w:rPr>
      </w:pPr>
      <w:bookmarkStart w:id="6" w:name="_heading=h.3znysh7" w:colFirst="0" w:colLast="0"/>
      <w:bookmarkEnd w:id="6"/>
      <w:r>
        <w:rPr>
          <w:rFonts w:ascii="Times New Roman" w:eastAsia="Times New Roman" w:hAnsi="Times New Roman" w:cs="Times New Roman"/>
          <w:b/>
          <w:color w:val="000000"/>
        </w:rPr>
        <w:t>DANH MỤC BẢNG</w:t>
      </w:r>
    </w:p>
    <w:p w:rsidR="008729EB" w:rsidRDefault="008729EB"/>
    <w:tbl>
      <w:tblPr>
        <w:tblStyle w:val="a0"/>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6750"/>
        <w:gridCol w:w="1255"/>
      </w:tblGrid>
      <w:tr w:rsidR="008729EB">
        <w:tc>
          <w:tcPr>
            <w:tcW w:w="1345"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hiệu</w:t>
            </w:r>
          </w:p>
        </w:tc>
        <w:tc>
          <w:tcPr>
            <w:tcW w:w="6750"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hình</w:t>
            </w:r>
          </w:p>
        </w:tc>
        <w:tc>
          <w:tcPr>
            <w:tcW w:w="1255" w:type="dxa"/>
          </w:tcPr>
          <w:p w:rsidR="008729EB" w:rsidRDefault="00AD761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Trang</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6750" w:type="dxa"/>
          </w:tcPr>
          <w:p w:rsidR="008729EB" w:rsidRDefault="00AD7611">
            <w:pPr>
              <w:rPr>
                <w:rFonts w:ascii="Times New Roman" w:eastAsia="Times New Roman" w:hAnsi="Times New Roman" w:cs="Times New Roman"/>
                <w:b/>
                <w:i/>
                <w:sz w:val="32"/>
                <w:szCs w:val="32"/>
              </w:rPr>
            </w:pPr>
            <w:r>
              <w:rPr>
                <w:rFonts w:ascii="Times New Roman" w:eastAsia="Times New Roman" w:hAnsi="Times New Roman" w:cs="Times New Roman"/>
                <w:color w:val="000000"/>
                <w:sz w:val="26"/>
                <w:szCs w:val="26"/>
              </w:rPr>
              <w:t>So sánh giữa ASP.NET Webform và ASP.NET MVC</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tác nhân hệ thống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Sach</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NhaXuatBan</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TacGia</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ThamGia</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ChuDe</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DonHang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4.8</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KhachHang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8729EB">
        <w:tc>
          <w:tcPr>
            <w:tcW w:w="134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tc>
        <w:tc>
          <w:tcPr>
            <w:tcW w:w="6750" w:type="dxa"/>
          </w:tcPr>
          <w:p w:rsidR="008729EB" w:rsidRDefault="00AD7611">
            <w:pPr>
              <w:rPr>
                <w:rFonts w:ascii="Times New Roman" w:eastAsia="Times New Roman" w:hAnsi="Times New Roman" w:cs="Times New Roman"/>
                <w:b/>
                <w:i/>
                <w:sz w:val="26"/>
                <w:szCs w:val="26"/>
              </w:rPr>
            </w:pPr>
            <w:r>
              <w:rPr>
                <w:rFonts w:ascii="Times New Roman" w:eastAsia="Times New Roman" w:hAnsi="Times New Roman" w:cs="Times New Roman"/>
                <w:color w:val="000000"/>
                <w:sz w:val="26"/>
                <w:szCs w:val="26"/>
              </w:rPr>
              <w:t>Bảng ChiTietDonHang</w:t>
            </w:r>
          </w:p>
        </w:tc>
        <w:tc>
          <w:tcPr>
            <w:tcW w:w="1255"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bl>
    <w:p w:rsidR="008729EB" w:rsidRDefault="008729EB">
      <w:pPr>
        <w:rPr>
          <w:rFonts w:ascii="Times New Roman" w:eastAsia="Times New Roman" w:hAnsi="Times New Roman" w:cs="Times New Roman"/>
          <w:sz w:val="32"/>
          <w:szCs w:val="32"/>
        </w:rPr>
      </w:pPr>
    </w:p>
    <w:p w:rsidR="008729EB" w:rsidRDefault="008729EB">
      <w:pPr>
        <w:rPr>
          <w:rFonts w:ascii="Times New Roman" w:eastAsia="Times New Roman" w:hAnsi="Times New Roman" w:cs="Times New Roman"/>
          <w:sz w:val="32"/>
          <w:szCs w:val="32"/>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MỤC CÁC TỪ VIẾT TẮT</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7938"/>
      </w:tblGrid>
      <w:tr w:rsidR="008729EB">
        <w:tc>
          <w:tcPr>
            <w:tcW w:w="1638" w:type="dxa"/>
          </w:tcPr>
          <w:p w:rsidR="008729EB" w:rsidRDefault="00AD7611">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 viết tắt</w:t>
            </w:r>
          </w:p>
        </w:tc>
        <w:tc>
          <w:tcPr>
            <w:tcW w:w="7938" w:type="dxa"/>
          </w:tcPr>
          <w:p w:rsidR="008729EB" w:rsidRDefault="00AD7611">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CMMI</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Capability Maturity Model Integration</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RPA</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Robotic Process Automation</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IoT</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of things</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bpo</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Process Outsourcing</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odc</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Offshore Development Center</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aws</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Amazon Web Services</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sfa</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Sales force automation</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fmcg</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Fast Moving Consumer Goods</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Transfer Protocol</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SQL</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Structured Query Language</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ide</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Integrated Development Environment</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ASP</w:t>
            </w:r>
          </w:p>
        </w:tc>
        <w:tc>
          <w:tcPr>
            <w:tcW w:w="7938" w:type="dxa"/>
          </w:tcPr>
          <w:p w:rsidR="008729EB" w:rsidRDefault="00AD7611">
            <w:pPr>
              <w:rPr>
                <w:rFonts w:ascii="Times New Roman" w:eastAsia="Times New Roman" w:hAnsi="Times New Roman" w:cs="Times New Roman"/>
                <w:sz w:val="26"/>
                <w:szCs w:val="26"/>
              </w:rPr>
            </w:pPr>
            <w:r>
              <w:rPr>
                <w:rFonts w:ascii="Times New Roman" w:eastAsia="Times New Roman" w:hAnsi="Times New Roman" w:cs="Times New Roman"/>
                <w:sz w:val="26"/>
                <w:szCs w:val="26"/>
              </w:rPr>
              <w:t>Active Server Pages</w:t>
            </w:r>
          </w:p>
        </w:tc>
      </w:tr>
      <w:tr w:rsidR="008729EB">
        <w:tc>
          <w:tcPr>
            <w:tcW w:w="1638" w:type="dxa"/>
          </w:tcPr>
          <w:p w:rsidR="008729EB" w:rsidRDefault="00AD761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FPT</w:t>
            </w:r>
          </w:p>
        </w:tc>
        <w:tc>
          <w:tcPr>
            <w:tcW w:w="7938" w:type="dxa"/>
          </w:tcPr>
          <w:p w:rsidR="008729EB" w:rsidRDefault="00AD7611">
            <w:pPr>
              <w:jc w:val="left"/>
              <w:rPr>
                <w:rFonts w:ascii="Times New Roman" w:eastAsia="Times New Roman" w:hAnsi="Times New Roman" w:cs="Times New Roman"/>
                <w:sz w:val="26"/>
                <w:szCs w:val="26"/>
              </w:rPr>
            </w:pPr>
            <w:r>
              <w:rPr>
                <w:rFonts w:ascii="Times New Roman" w:eastAsia="Times New Roman" w:hAnsi="Times New Roman" w:cs="Times New Roman"/>
                <w:b/>
                <w:color w:val="222222"/>
                <w:sz w:val="26"/>
                <w:szCs w:val="26"/>
                <w:highlight w:val="white"/>
              </w:rPr>
              <w:t>F</w:t>
            </w:r>
            <w:r>
              <w:rPr>
                <w:rFonts w:ascii="Times New Roman" w:eastAsia="Times New Roman" w:hAnsi="Times New Roman" w:cs="Times New Roman"/>
                <w:color w:val="222222"/>
                <w:sz w:val="26"/>
                <w:szCs w:val="26"/>
                <w:highlight w:val="white"/>
              </w:rPr>
              <w:t>ood</w:t>
            </w:r>
            <w:r>
              <w:rPr>
                <w:rFonts w:ascii="Times New Roman" w:eastAsia="Times New Roman" w:hAnsi="Times New Roman" w:cs="Times New Roman"/>
                <w:b/>
                <w:color w:val="222222"/>
                <w:sz w:val="26"/>
                <w:szCs w:val="26"/>
                <w:highlight w:val="white"/>
              </w:rPr>
              <w:t> P</w:t>
            </w:r>
            <w:r>
              <w:rPr>
                <w:rFonts w:ascii="Times New Roman" w:eastAsia="Times New Roman" w:hAnsi="Times New Roman" w:cs="Times New Roman"/>
                <w:color w:val="222222"/>
                <w:sz w:val="26"/>
                <w:szCs w:val="26"/>
                <w:highlight w:val="white"/>
              </w:rPr>
              <w:t>rocessing</w:t>
            </w:r>
            <w:r>
              <w:rPr>
                <w:rFonts w:ascii="Times New Roman" w:eastAsia="Times New Roman" w:hAnsi="Times New Roman" w:cs="Times New Roman"/>
                <w:b/>
                <w:color w:val="222222"/>
                <w:sz w:val="26"/>
                <w:szCs w:val="26"/>
                <w:highlight w:val="white"/>
              </w:rPr>
              <w:t> T</w:t>
            </w:r>
            <w:r>
              <w:rPr>
                <w:rFonts w:ascii="Times New Roman" w:eastAsia="Times New Roman" w:hAnsi="Times New Roman" w:cs="Times New Roman"/>
                <w:color w:val="222222"/>
                <w:sz w:val="26"/>
                <w:szCs w:val="26"/>
                <w:highlight w:val="white"/>
              </w:rPr>
              <w:t>echnology (đầy đủ là The Food Processing Technolgy Company).</w:t>
            </w:r>
          </w:p>
        </w:tc>
      </w:tr>
    </w:tbl>
    <w:p w:rsidR="008729EB" w:rsidRDefault="008729EB">
      <w:pPr>
        <w:rPr>
          <w:rFonts w:ascii="Times New Roman" w:eastAsia="Times New Roman" w:hAnsi="Times New Roman" w:cs="Times New Roman"/>
          <w:sz w:val="32"/>
          <w:szCs w:val="32"/>
        </w:rPr>
      </w:pPr>
    </w:p>
    <w:p w:rsidR="008729EB" w:rsidRDefault="008729EB">
      <w:pPr>
        <w:rPr>
          <w:rFonts w:ascii="Times New Roman" w:eastAsia="Times New Roman" w:hAnsi="Times New Roman" w:cs="Times New Roman"/>
          <w:sz w:val="32"/>
          <w:szCs w:val="32"/>
        </w:rPr>
      </w:pPr>
    </w:p>
    <w:p w:rsidR="008729EB" w:rsidRDefault="008729EB">
      <w:pPr>
        <w:rPr>
          <w:rFonts w:ascii="Times New Roman" w:eastAsia="Times New Roman" w:hAnsi="Times New Roman" w:cs="Times New Roman"/>
          <w:sz w:val="32"/>
          <w:szCs w:val="32"/>
        </w:rPr>
      </w:pPr>
    </w:p>
    <w:p w:rsidR="008729EB" w:rsidRDefault="008729EB">
      <w:pPr>
        <w:rPr>
          <w:rFonts w:ascii="Times New Roman" w:eastAsia="Times New Roman" w:hAnsi="Times New Roman" w:cs="Times New Roman"/>
          <w:sz w:val="32"/>
          <w:szCs w:val="32"/>
        </w:rPr>
      </w:pPr>
    </w:p>
    <w:p w:rsidR="008729EB" w:rsidRDefault="008729EB">
      <w:pPr>
        <w:rPr>
          <w:rFonts w:ascii="Times New Roman" w:eastAsia="Times New Roman" w:hAnsi="Times New Roman" w:cs="Times New Roman"/>
          <w:sz w:val="32"/>
          <w:szCs w:val="32"/>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Style w:val="Heading1"/>
        <w:ind w:left="360"/>
        <w:jc w:val="center"/>
        <w:rPr>
          <w:rFonts w:ascii="Times New Roman" w:eastAsia="Times New Roman" w:hAnsi="Times New Roman" w:cs="Times New Roman"/>
          <w:b/>
          <w:color w:val="000000"/>
        </w:rPr>
      </w:pPr>
      <w:bookmarkStart w:id="7" w:name="_heading=h.2et92p0" w:colFirst="0" w:colLast="0"/>
      <w:bookmarkEnd w:id="7"/>
      <w:r>
        <w:rPr>
          <w:rFonts w:ascii="Times New Roman" w:eastAsia="Times New Roman" w:hAnsi="Times New Roman" w:cs="Times New Roman"/>
          <w:b/>
          <w:color w:val="000000"/>
        </w:rPr>
        <w:t>GIỚI THIỆU THÀNH VIÊN</w:t>
      </w:r>
    </w:p>
    <w:p w:rsidR="008729EB" w:rsidRDefault="00AD7611">
      <w:pPr>
        <w:numPr>
          <w:ilvl w:val="0"/>
          <w:numId w:val="11"/>
        </w:numPr>
        <w:pBdr>
          <w:top w:val="nil"/>
          <w:left w:val="nil"/>
          <w:bottom w:val="nil"/>
          <w:right w:val="nil"/>
          <w:between w:val="nil"/>
        </w:pBdr>
        <w:spacing w:line="259" w:lineRule="auto"/>
        <w:ind w:left="360" w:firstLine="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Giáo viên hướng dẫn:</w:t>
      </w:r>
    </w:p>
    <w:p w:rsidR="008729EB" w:rsidRDefault="00AD7611">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Thầy Đỗ Bảo Sơn – Giảng viên Khoa Công nghệ Thông tin – ĐH Công Nghệ GTVT.</w:t>
      </w:r>
    </w:p>
    <w:p w:rsidR="008729EB" w:rsidRDefault="00AD7611">
      <w:pPr>
        <w:numPr>
          <w:ilvl w:val="0"/>
          <w:numId w:val="11"/>
        </w:numPr>
        <w:pBdr>
          <w:top w:val="nil"/>
          <w:left w:val="nil"/>
          <w:bottom w:val="nil"/>
          <w:right w:val="nil"/>
          <w:between w:val="nil"/>
        </w:pBdr>
        <w:spacing w:line="259" w:lineRule="auto"/>
        <w:ind w:left="360" w:firstLine="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Hướng dẫn thực tập tại doanh nghiệp:</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Chị Đào Việt Linh – Công ty TNHH Phần Mềm FPT (FPT Software)</w:t>
      </w:r>
    </w:p>
    <w:p w:rsidR="008729EB" w:rsidRDefault="00AD7611">
      <w:pPr>
        <w:numPr>
          <w:ilvl w:val="0"/>
          <w:numId w:val="11"/>
        </w:numPr>
        <w:pBdr>
          <w:top w:val="nil"/>
          <w:left w:val="nil"/>
          <w:bottom w:val="nil"/>
          <w:right w:val="nil"/>
          <w:between w:val="nil"/>
        </w:pBdr>
        <w:spacing w:line="259" w:lineRule="auto"/>
        <w:ind w:left="360" w:firstLine="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Sinh viên thực tập</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Nguyễn Chấn Hiệp – Lớp 66DCHT22 – Khoa Công nghệ Thông tin – ĐH Công Nghệ GTVT.</w:t>
      </w:r>
    </w:p>
    <w:p w:rsidR="008729EB" w:rsidRDefault="008729EB">
      <w:pPr>
        <w:ind w:left="360"/>
        <w:rPr>
          <w:rFonts w:ascii="Times New Roman" w:eastAsia="Times New Roman" w:hAnsi="Times New Roman" w:cs="Times New Roman"/>
          <w:sz w:val="26"/>
          <w:szCs w:val="26"/>
        </w:rPr>
      </w:pPr>
    </w:p>
    <w:p w:rsidR="008729EB" w:rsidRDefault="008729EB">
      <w:pPr>
        <w:ind w:left="1080" w:firstLine="360"/>
        <w:rPr>
          <w:rFonts w:ascii="Times New Roman" w:eastAsia="Times New Roman" w:hAnsi="Times New Roman" w:cs="Times New Roman"/>
          <w:sz w:val="26"/>
          <w:szCs w:val="26"/>
        </w:rPr>
      </w:pPr>
    </w:p>
    <w:p w:rsidR="008729EB" w:rsidRDefault="008729EB">
      <w:pPr>
        <w:ind w:left="1080" w:firstLine="360"/>
        <w:rPr>
          <w:rFonts w:ascii="Times New Roman" w:eastAsia="Times New Roman" w:hAnsi="Times New Roman" w:cs="Times New Roman"/>
          <w:sz w:val="26"/>
          <w:szCs w:val="26"/>
        </w:rPr>
      </w:pPr>
    </w:p>
    <w:p w:rsidR="008729EB" w:rsidRDefault="008729EB">
      <w:pPr>
        <w:ind w:left="1080" w:firstLine="360"/>
        <w:rPr>
          <w:rFonts w:ascii="Times New Roman" w:eastAsia="Times New Roman" w:hAnsi="Times New Roman" w:cs="Times New Roman"/>
          <w:sz w:val="26"/>
          <w:szCs w:val="26"/>
        </w:rPr>
      </w:pPr>
    </w:p>
    <w:p w:rsidR="008729EB" w:rsidRDefault="008729EB">
      <w:pPr>
        <w:ind w:left="1080" w:firstLine="360"/>
        <w:rPr>
          <w:rFonts w:ascii="Times New Roman" w:eastAsia="Times New Roman" w:hAnsi="Times New Roman" w:cs="Times New Roman"/>
          <w:sz w:val="26"/>
          <w:szCs w:val="26"/>
        </w:rPr>
      </w:pPr>
    </w:p>
    <w:p w:rsidR="008729EB" w:rsidRDefault="008729EB">
      <w:pPr>
        <w:ind w:left="1080" w:firstLine="360"/>
        <w:rPr>
          <w:rFonts w:ascii="Times New Roman" w:eastAsia="Times New Roman" w:hAnsi="Times New Roman" w:cs="Times New Roman"/>
          <w:sz w:val="26"/>
          <w:szCs w:val="26"/>
        </w:rPr>
      </w:pPr>
    </w:p>
    <w:p w:rsidR="008729EB" w:rsidRDefault="008729EB">
      <w:pPr>
        <w:rPr>
          <w:rFonts w:ascii="Times New Roman" w:eastAsia="Times New Roman" w:hAnsi="Times New Roman" w:cs="Times New Roman"/>
          <w:sz w:val="26"/>
          <w:szCs w:val="26"/>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Style w:val="Heading1"/>
        <w:jc w:val="center"/>
        <w:rPr>
          <w:rFonts w:ascii="Times New Roman" w:eastAsia="Times New Roman" w:hAnsi="Times New Roman" w:cs="Times New Roman"/>
          <w:b/>
          <w:color w:val="000000"/>
        </w:rPr>
      </w:pPr>
      <w:bookmarkStart w:id="8" w:name="_heading=h.tyjcwt" w:colFirst="0" w:colLast="0"/>
      <w:bookmarkEnd w:id="8"/>
      <w:r>
        <w:rPr>
          <w:rFonts w:ascii="Times New Roman" w:eastAsia="Times New Roman" w:hAnsi="Times New Roman" w:cs="Times New Roman"/>
          <w:b/>
          <w:color w:val="000000"/>
        </w:rPr>
        <w:t>LỜI MỞ ĐẦU</w:t>
      </w:r>
    </w:p>
    <w:p w:rsidR="008729EB" w:rsidRDefault="00AD7611">
      <w:pPr>
        <w:pBdr>
          <w:top w:val="nil"/>
          <w:left w:val="nil"/>
          <w:bottom w:val="nil"/>
          <w:right w:val="nil"/>
          <w:between w:val="nil"/>
        </w:pBdr>
        <w:tabs>
          <w:tab w:val="left" w:pos="142"/>
          <w:tab w:val="left" w:pos="426"/>
        </w:tabs>
        <w:spacing w:before="120" w:after="12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Ngày nay Công nghệ thông tin đã phát triển với tốc độ nhanh chóng. Công nghệ tin học đã được ứng dụng trong nhiều lĩnh vực như nghiên cứu khoa học, phát triển kinh tế, quân sự và trong nhiều loại hình nghệ thuật khác nhau. Ở các nước tiên tiến, máy tính đã</w:t>
      </w:r>
      <w:r>
        <w:rPr>
          <w:rFonts w:ascii="Times New Roman" w:eastAsia="Times New Roman" w:hAnsi="Times New Roman" w:cs="Times New Roman"/>
          <w:color w:val="000000"/>
          <w:sz w:val="26"/>
          <w:szCs w:val="26"/>
        </w:rPr>
        <w:t xml:space="preserve"> được ứng dụng ở nhiều lĩnh vực nhằm phục vụ lợi ích cho con người. Việc liên lạc tìm kiếm thông tin không còn bị cản trở. Thế giới trở lên xích lại gần nhau hơn nhờ Công nghệ thông tin. Tất cả các nước đều đang cố gắng làm chủ kiến thức và tìm cách áp dụn</w:t>
      </w:r>
      <w:r>
        <w:rPr>
          <w:rFonts w:ascii="Times New Roman" w:eastAsia="Times New Roman" w:hAnsi="Times New Roman" w:cs="Times New Roman"/>
          <w:color w:val="000000"/>
          <w:sz w:val="26"/>
          <w:szCs w:val="26"/>
        </w:rPr>
        <w:t>g thành tựu của Công nghệ thông tin vào mọi ngành kinh tế – xã hội của nhà nước. Do vậy, việc tìm kiếm thông tin là một việc không thể thiếu của tất cả mọi người. Với các lý do ấy thì phát triển Công nghệ thông tin đã trở thành một ngành kinh tế quan trọng</w:t>
      </w:r>
      <w:r>
        <w:rPr>
          <w:rFonts w:ascii="Times New Roman" w:eastAsia="Times New Roman" w:hAnsi="Times New Roman" w:cs="Times New Roman"/>
          <w:color w:val="000000"/>
          <w:sz w:val="26"/>
          <w:szCs w:val="26"/>
        </w:rPr>
        <w:t xml:space="preserve"> , đặc biệt là Công nghệ phần mềm. Trong bối cảnh, ngành Công nghệ thông tin với sự xuất hiện của nhiều ngôn ngữ lập trình đa dạng như C, C++, C#, Java, ASP.NET,... giúp cho các lập trình viên có nhiều sự lựa chọn trong việc viết ra các phần mềm cũng như c</w:t>
      </w:r>
      <w:r>
        <w:rPr>
          <w:rFonts w:ascii="Times New Roman" w:eastAsia="Times New Roman" w:hAnsi="Times New Roman" w:cs="Times New Roman"/>
          <w:color w:val="000000"/>
          <w:sz w:val="26"/>
          <w:szCs w:val="26"/>
        </w:rPr>
        <w:t>ác ứng dụng thực tế trong công nghệ thông tin. Một trong những ngôn ngữ mà được nhiều lập trình viên trên thế giới yêu thích sử dụng vì tính năng hỗ trợ mạnh mẽ cũng như độ bảo mật cao đó chính là ngôn ngữ lập trình ASP.NET, đặc biệt là ASP.NET MVC vì nó đ</w:t>
      </w:r>
      <w:r>
        <w:rPr>
          <w:rFonts w:ascii="Times New Roman" w:eastAsia="Times New Roman" w:hAnsi="Times New Roman" w:cs="Times New Roman"/>
          <w:color w:val="000000"/>
          <w:sz w:val="26"/>
          <w:szCs w:val="26"/>
        </w:rPr>
        <w:t xml:space="preserve">ược hỗ trợ với những ưu điểm nổi trội so với các ngôn ngữ lập trình khác. </w:t>
      </w:r>
    </w:p>
    <w:p w:rsidR="008729EB" w:rsidRDefault="00AD7611">
      <w:pPr>
        <w:pBdr>
          <w:top w:val="nil"/>
          <w:left w:val="nil"/>
          <w:bottom w:val="nil"/>
          <w:right w:val="nil"/>
          <w:between w:val="nil"/>
        </w:pBdr>
        <w:tabs>
          <w:tab w:val="left" w:pos="142"/>
          <w:tab w:val="left" w:pos="426"/>
        </w:tabs>
        <w:spacing w:before="120" w:after="12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ASP.NET MVC giúp cho các lập trình viên có thể tạo được các ứng dụng web áp dụng mô hình MVC thay vì tạo ứng dụng theo mẫu Web Form. Nền tảng ASP.NET MVC có đặc điểm nổi bậ</w:t>
      </w:r>
      <w:r>
        <w:rPr>
          <w:rFonts w:ascii="Times New Roman" w:eastAsia="Times New Roman" w:hAnsi="Times New Roman" w:cs="Times New Roman"/>
          <w:color w:val="000000"/>
          <w:sz w:val="26"/>
          <w:szCs w:val="26"/>
        </w:rPr>
        <w:t>t là nhẹ, dễ kiểm thử phần giao diện so với ứng dụng Web Form, tích hợp các tính năng có sẵn của ASP.NET</w:t>
      </w:r>
    </w:p>
    <w:p w:rsidR="008729EB" w:rsidRDefault="00AD7611">
      <w:pPr>
        <w:pBdr>
          <w:top w:val="nil"/>
          <w:left w:val="nil"/>
          <w:bottom w:val="nil"/>
          <w:right w:val="nil"/>
          <w:between w:val="nil"/>
        </w:pBdr>
        <w:tabs>
          <w:tab w:val="left" w:pos="142"/>
          <w:tab w:val="left" w:pos="426"/>
        </w:tabs>
        <w:spacing w:before="120" w:after="12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Ngoài việc giúp bạn khỏi phải làm đi làm lại một việc nào đó, sử dụng ASP.NET MVC đồng nghĩa với phần cốt lõi của ứng dụng của bạn đã được kiểm chứng v</w:t>
      </w:r>
      <w:r>
        <w:rPr>
          <w:rFonts w:ascii="Times New Roman" w:eastAsia="Times New Roman" w:hAnsi="Times New Roman" w:cs="Times New Roman"/>
          <w:color w:val="000000"/>
          <w:sz w:val="26"/>
          <w:szCs w:val="26"/>
        </w:rPr>
        <w:t>à cải tiến không ngừng. Đây có thể nói là một trong những mảnh ghép hoàn hảo đối với các lập trình viên giúp họ thuận lợi trong việc xây dụng code.</w:t>
      </w:r>
    </w:p>
    <w:p w:rsidR="008729EB" w:rsidRDefault="008729EB">
      <w:pPr>
        <w:pBdr>
          <w:top w:val="nil"/>
          <w:left w:val="nil"/>
          <w:bottom w:val="nil"/>
          <w:right w:val="nil"/>
          <w:between w:val="nil"/>
        </w:pBdr>
        <w:tabs>
          <w:tab w:val="left" w:pos="142"/>
          <w:tab w:val="left" w:pos="426"/>
        </w:tabs>
        <w:spacing w:before="120" w:after="120" w:line="240" w:lineRule="auto"/>
        <w:ind w:left="360" w:firstLine="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tabs>
          <w:tab w:val="left" w:pos="142"/>
          <w:tab w:val="left" w:pos="426"/>
        </w:tabs>
        <w:spacing w:before="120" w:after="120" w:line="240" w:lineRule="auto"/>
        <w:ind w:left="360" w:firstLine="360"/>
        <w:rPr>
          <w:rFonts w:ascii="Times New Roman" w:eastAsia="Times New Roman" w:hAnsi="Times New Roman" w:cs="Times New Roman"/>
          <w:color w:val="000000"/>
          <w:sz w:val="26"/>
          <w:szCs w:val="26"/>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b/>
          <w:color w:val="000000"/>
          <w:sz w:val="32"/>
          <w:szCs w:val="32"/>
        </w:rPr>
      </w:pPr>
      <w:bookmarkStart w:id="9" w:name="_heading=h.3dy6vkm" w:colFirst="0" w:colLast="0"/>
      <w:bookmarkEnd w:id="9"/>
      <w:r>
        <w:rPr>
          <w:rFonts w:ascii="Times New Roman" w:eastAsia="Times New Roman" w:hAnsi="Times New Roman" w:cs="Times New Roman"/>
          <w:b/>
          <w:color w:val="000000"/>
          <w:sz w:val="32"/>
          <w:szCs w:val="32"/>
        </w:rPr>
        <w:t>CHƯƠNG I: GIỚI THIỆU CHUNG</w:t>
      </w:r>
    </w:p>
    <w:p w:rsidR="008729EB" w:rsidRDefault="00AD7611">
      <w:pPr>
        <w:numPr>
          <w:ilvl w:val="1"/>
          <w:numId w:val="12"/>
        </w:numPr>
        <w:pBdr>
          <w:top w:val="nil"/>
          <w:left w:val="nil"/>
          <w:bottom w:val="nil"/>
          <w:right w:val="nil"/>
          <w:between w:val="nil"/>
        </w:pBdr>
        <w:tabs>
          <w:tab w:val="left" w:pos="426"/>
          <w:tab w:val="left" w:pos="540"/>
        </w:tabs>
        <w:spacing w:before="120" w:after="120" w:line="240" w:lineRule="auto"/>
        <w:ind w:left="360" w:right="113" w:firstLine="0"/>
        <w:rPr>
          <w:rFonts w:ascii="Times New Roman" w:eastAsia="Times New Roman" w:hAnsi="Times New Roman" w:cs="Times New Roman"/>
          <w:b/>
          <w:color w:val="000000"/>
          <w:sz w:val="28"/>
          <w:szCs w:val="28"/>
        </w:rPr>
      </w:pPr>
      <w:bookmarkStart w:id="10" w:name="_heading=h.1t3h5sf" w:colFirst="0" w:colLast="0"/>
      <w:bookmarkEnd w:id="10"/>
      <w:r>
        <w:rPr>
          <w:rFonts w:ascii="Times New Roman" w:eastAsia="Times New Roman" w:hAnsi="Times New Roman" w:cs="Times New Roman"/>
          <w:b/>
          <w:color w:val="000000"/>
          <w:sz w:val="28"/>
          <w:szCs w:val="28"/>
        </w:rPr>
        <w:t xml:space="preserve"> Giới thiệu về đề tài thực tập</w:t>
      </w:r>
    </w:p>
    <w:p w:rsidR="008729EB" w:rsidRDefault="00AD7611">
      <w:pPr>
        <w:numPr>
          <w:ilvl w:val="2"/>
          <w:numId w:val="12"/>
        </w:numPr>
        <w:pBdr>
          <w:top w:val="nil"/>
          <w:left w:val="nil"/>
          <w:bottom w:val="nil"/>
          <w:right w:val="nil"/>
          <w:between w:val="nil"/>
        </w:pBdr>
        <w:tabs>
          <w:tab w:val="left" w:pos="142"/>
          <w:tab w:val="left" w:pos="426"/>
        </w:tabs>
        <w:spacing w:before="120" w:after="120" w:line="240" w:lineRule="auto"/>
        <w:ind w:left="360" w:right="113" w:firstLine="0"/>
        <w:rPr>
          <w:rFonts w:ascii="Times New Roman" w:eastAsia="Times New Roman" w:hAnsi="Times New Roman" w:cs="Times New Roman"/>
          <w:b/>
          <w:color w:val="000000"/>
          <w:sz w:val="26"/>
          <w:szCs w:val="26"/>
        </w:rPr>
      </w:pPr>
      <w:bookmarkStart w:id="11" w:name="_heading=h.4d34og8" w:colFirst="0" w:colLast="0"/>
      <w:bookmarkEnd w:id="11"/>
      <w:r>
        <w:rPr>
          <w:rFonts w:ascii="Times New Roman" w:eastAsia="Times New Roman" w:hAnsi="Times New Roman" w:cs="Times New Roman"/>
          <w:b/>
          <w:color w:val="000000"/>
          <w:sz w:val="26"/>
          <w:szCs w:val="26"/>
        </w:rPr>
        <w:t>Tên đề tài</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đề tài: “</w:t>
      </w:r>
      <w:r>
        <w:rPr>
          <w:rFonts w:ascii="Times New Roman" w:eastAsia="Times New Roman" w:hAnsi="Times New Roman" w:cs="Times New Roman"/>
          <w:b/>
          <w:i/>
          <w:color w:val="000000"/>
          <w:sz w:val="26"/>
          <w:szCs w:val="26"/>
        </w:rPr>
        <w:t>Tìm hiểu quy trình phát triển website trên ASP.NET MVC</w:t>
      </w:r>
      <w:r>
        <w:rPr>
          <w:rFonts w:ascii="Times New Roman" w:eastAsia="Times New Roman" w:hAnsi="Times New Roman" w:cs="Times New Roman"/>
          <w:color w:val="000000"/>
          <w:sz w:val="26"/>
          <w:szCs w:val="26"/>
        </w:rPr>
        <w:t>”</w:t>
      </w:r>
      <w:r>
        <w:rPr>
          <w:rFonts w:ascii="Times New Roman" w:eastAsia="Times New Roman" w:hAnsi="Times New Roman" w:cs="Times New Roman"/>
          <w:b/>
          <w:color w:val="000000"/>
          <w:sz w:val="26"/>
          <w:szCs w:val="26"/>
        </w:rPr>
        <w:t xml:space="preserve">   </w:t>
      </w:r>
    </w:p>
    <w:p w:rsidR="008729EB" w:rsidRDefault="00AD7611">
      <w:pPr>
        <w:numPr>
          <w:ilvl w:val="2"/>
          <w:numId w:val="12"/>
        </w:numPr>
        <w:pBdr>
          <w:top w:val="nil"/>
          <w:left w:val="nil"/>
          <w:bottom w:val="nil"/>
          <w:right w:val="nil"/>
          <w:between w:val="nil"/>
        </w:pBdr>
        <w:tabs>
          <w:tab w:val="left" w:pos="142"/>
          <w:tab w:val="left" w:pos="426"/>
        </w:tabs>
        <w:spacing w:before="120" w:after="120" w:line="240" w:lineRule="auto"/>
        <w:ind w:left="360" w:right="113" w:firstLine="0"/>
        <w:rPr>
          <w:rFonts w:ascii="Times New Roman" w:eastAsia="Times New Roman" w:hAnsi="Times New Roman" w:cs="Times New Roman"/>
          <w:b/>
          <w:color w:val="000000"/>
          <w:sz w:val="26"/>
          <w:szCs w:val="26"/>
        </w:rPr>
      </w:pPr>
      <w:bookmarkStart w:id="12" w:name="_heading=h.2s8eyo1" w:colFirst="0" w:colLast="0"/>
      <w:bookmarkEnd w:id="12"/>
      <w:r>
        <w:rPr>
          <w:rFonts w:ascii="Times New Roman" w:eastAsia="Times New Roman" w:hAnsi="Times New Roman" w:cs="Times New Roman"/>
          <w:b/>
          <w:color w:val="000000"/>
          <w:sz w:val="26"/>
          <w:szCs w:val="26"/>
        </w:rPr>
        <w:t xml:space="preserve">Mục tiêu </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rõ về quy trình website trên ASP.NET MVC. Xây dựng được một website bán sách đơn giản bằng ASP.NET MVC.</w:t>
      </w:r>
    </w:p>
    <w:p w:rsidR="008729EB" w:rsidRDefault="00AD7611">
      <w:pPr>
        <w:numPr>
          <w:ilvl w:val="1"/>
          <w:numId w:val="12"/>
        </w:numPr>
        <w:pBdr>
          <w:top w:val="nil"/>
          <w:left w:val="nil"/>
          <w:bottom w:val="nil"/>
          <w:right w:val="nil"/>
          <w:between w:val="nil"/>
        </w:pBdr>
        <w:tabs>
          <w:tab w:val="left" w:pos="142"/>
          <w:tab w:val="left" w:pos="426"/>
        </w:tabs>
        <w:spacing w:before="120" w:after="120" w:line="240" w:lineRule="auto"/>
        <w:ind w:left="360" w:right="113" w:firstLine="0"/>
        <w:rPr>
          <w:rFonts w:ascii="Times New Roman" w:eastAsia="Times New Roman" w:hAnsi="Times New Roman" w:cs="Times New Roman"/>
          <w:b/>
          <w:color w:val="000000"/>
          <w:sz w:val="28"/>
          <w:szCs w:val="28"/>
        </w:rPr>
      </w:pPr>
      <w:bookmarkStart w:id="13" w:name="_heading=h.17dp8vu" w:colFirst="0" w:colLast="0"/>
      <w:bookmarkEnd w:id="13"/>
      <w:r>
        <w:rPr>
          <w:rFonts w:ascii="Times New Roman" w:eastAsia="Times New Roman" w:hAnsi="Times New Roman" w:cs="Times New Roman"/>
          <w:b/>
          <w:color w:val="000000"/>
          <w:sz w:val="28"/>
          <w:szCs w:val="28"/>
        </w:rPr>
        <w:t xml:space="preserve"> Giới thiệu về cơ sở thực tập</w:t>
      </w:r>
    </w:p>
    <w:p w:rsidR="008729EB" w:rsidRDefault="00AD7611">
      <w:pPr>
        <w:numPr>
          <w:ilvl w:val="2"/>
          <w:numId w:val="12"/>
        </w:numPr>
        <w:pBdr>
          <w:top w:val="nil"/>
          <w:left w:val="nil"/>
          <w:bottom w:val="nil"/>
          <w:right w:val="nil"/>
          <w:between w:val="nil"/>
        </w:pBdr>
        <w:tabs>
          <w:tab w:val="left" w:pos="142"/>
          <w:tab w:val="left" w:pos="450"/>
        </w:tabs>
        <w:spacing w:before="120" w:after="120" w:line="240" w:lineRule="auto"/>
        <w:ind w:left="360" w:right="113" w:firstLine="0"/>
        <w:rPr>
          <w:rFonts w:ascii="Times New Roman" w:eastAsia="Times New Roman" w:hAnsi="Times New Roman" w:cs="Times New Roman"/>
          <w:b/>
          <w:color w:val="000000"/>
          <w:sz w:val="26"/>
          <w:szCs w:val="26"/>
        </w:rPr>
      </w:pPr>
      <w:bookmarkStart w:id="14" w:name="_heading=h.3rdcrjn" w:colFirst="0" w:colLast="0"/>
      <w:bookmarkEnd w:id="14"/>
      <w:r>
        <w:rPr>
          <w:rFonts w:ascii="Times New Roman" w:eastAsia="Times New Roman" w:hAnsi="Times New Roman" w:cs="Times New Roman"/>
          <w:b/>
          <w:color w:val="000000"/>
          <w:sz w:val="26"/>
          <w:szCs w:val="26"/>
        </w:rPr>
        <w:t>Tìm hiểu về công ty</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ty TNHH Phần Mềm FPT (FPT Software):</w:t>
      </w:r>
    </w:p>
    <w:p w:rsidR="008729EB" w:rsidRDefault="00AD7611">
      <w:pPr>
        <w:numPr>
          <w:ilvl w:val="0"/>
          <w:numId w:val="14"/>
        </w:numPr>
        <w:pBdr>
          <w:top w:val="nil"/>
          <w:left w:val="nil"/>
          <w:bottom w:val="nil"/>
          <w:right w:val="nil"/>
          <w:between w:val="nil"/>
        </w:pBdr>
        <w:tabs>
          <w:tab w:val="left" w:pos="142"/>
          <w:tab w:val="left" w:pos="426"/>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w:t>
      </w:r>
      <w:hyperlink r:id="rId10">
        <w:r>
          <w:rPr>
            <w:rFonts w:ascii="Times New Roman" w:eastAsia="Times New Roman" w:hAnsi="Times New Roman" w:cs="Times New Roman"/>
            <w:color w:val="000000"/>
            <w:sz w:val="26"/>
            <w:szCs w:val="26"/>
          </w:rPr>
          <w:t>https://www.fpt-software.com</w:t>
        </w:r>
      </w:hyperlink>
      <w:r>
        <w:rPr>
          <w:rFonts w:ascii="Times New Roman" w:eastAsia="Times New Roman" w:hAnsi="Times New Roman" w:cs="Times New Roman"/>
          <w:color w:val="000000"/>
          <w:sz w:val="26"/>
          <w:szCs w:val="26"/>
        </w:rPr>
        <w:t xml:space="preserve"> </w:t>
      </w:r>
    </w:p>
    <w:p w:rsidR="008729EB" w:rsidRDefault="00AD7611">
      <w:pPr>
        <w:numPr>
          <w:ilvl w:val="0"/>
          <w:numId w:val="14"/>
        </w:numPr>
        <w:pBdr>
          <w:top w:val="nil"/>
          <w:left w:val="nil"/>
          <w:bottom w:val="nil"/>
          <w:right w:val="nil"/>
          <w:between w:val="nil"/>
        </w:pBdr>
        <w:tabs>
          <w:tab w:val="left" w:pos="142"/>
          <w:tab w:val="left" w:pos="426"/>
        </w:tabs>
        <w:spacing w:before="120" w:after="120" w:line="240" w:lineRule="auto"/>
        <w:ind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rPr>
        <w:t xml:space="preserve">Email: </w:t>
      </w:r>
      <w:hyperlink r:id="rId11">
        <w:r>
          <w:rPr>
            <w:rFonts w:ascii="Times New Roman" w:eastAsia="Times New Roman" w:hAnsi="Times New Roman" w:cs="Times New Roman"/>
            <w:color w:val="000000"/>
            <w:sz w:val="26"/>
            <w:szCs w:val="26"/>
            <w:highlight w:val="white"/>
          </w:rPr>
          <w:t>fsoft.contact@fsoft.com.vn</w:t>
        </w:r>
      </w:hyperlink>
    </w:p>
    <w:p w:rsidR="008729EB" w:rsidRDefault="00AD7611">
      <w:pPr>
        <w:numPr>
          <w:ilvl w:val="0"/>
          <w:numId w:val="14"/>
        </w:numPr>
        <w:pBdr>
          <w:top w:val="nil"/>
          <w:left w:val="nil"/>
          <w:bottom w:val="nil"/>
          <w:right w:val="nil"/>
          <w:between w:val="nil"/>
        </w:pBdr>
        <w:tabs>
          <w:tab w:val="left" w:pos="142"/>
          <w:tab w:val="left" w:pos="426"/>
        </w:tabs>
        <w:spacing w:before="120" w:after="120" w:line="240" w:lineRule="auto"/>
        <w:ind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Điện thoại: +84 24 7300 7300 (Trụ sở chính)</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Địa chỉ trụ sở chính: Tòa nhà FPT Cầu Giấy, số 17 phố Duy Tân, phường   Dịch Vọng Hậu, quận Cầu Giấy, Hà Nội, Việt Nam.</w:t>
      </w:r>
    </w:p>
    <w:p w:rsidR="008729EB" w:rsidRDefault="00AD7611">
      <w:pPr>
        <w:numPr>
          <w:ilvl w:val="0"/>
          <w:numId w:val="15"/>
        </w:numPr>
        <w:pBdr>
          <w:top w:val="nil"/>
          <w:left w:val="nil"/>
          <w:bottom w:val="nil"/>
          <w:right w:val="nil"/>
          <w:between w:val="nil"/>
        </w:pBdr>
        <w:tabs>
          <w:tab w:val="left" w:pos="142"/>
          <w:tab w:val="left" w:pos="426"/>
        </w:tabs>
        <w:spacing w:before="120" w:after="120" w:line="240" w:lineRule="auto"/>
        <w:ind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Các trụ sở và văn phòng đại diện khác của FPT Software</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Làng phần mềm FPT Software tại Hòa Lạ</w:t>
      </w:r>
      <w:r>
        <w:rPr>
          <w:rFonts w:ascii="Times New Roman" w:eastAsia="Times New Roman" w:hAnsi="Times New Roman" w:cs="Times New Roman"/>
          <w:color w:val="000000"/>
          <w:sz w:val="26"/>
          <w:szCs w:val="26"/>
          <w:highlight w:val="white"/>
        </w:rPr>
        <w:t>c: Khu công nghệ cao Hòa Lạc , Km 29 Đại Lộ Thăng Long – Xã Tân Xã – huyện Thạch Thất – Hà Nội.</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Văn phòng đại diện FPT tại Đà Nẵng: Tòa nhà FPT Complex, Khu đô thị FPT City, Hòa Hải, Ngũ Hành Sơn, T.P Đà Nẵng , Việt Nam.</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Chi nhánh FPT tại TP. Hồ Chí Minh: Tòa nhà Ftown, Lô số 2, đường D1, khu công nghệ cao quận 9, TP. Hồ Chí Minh.</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Ngoài ra chi nhánh của FPT còn có mặt ở 14 quốc gia trên thế giới từ châu Á, châu Âu, châu Mỹ, châu Úc tiêu biểu với các quốc gia như Nhật Bản, </w:t>
      </w:r>
      <w:r>
        <w:rPr>
          <w:rFonts w:ascii="Times New Roman" w:eastAsia="Times New Roman" w:hAnsi="Times New Roman" w:cs="Times New Roman"/>
          <w:color w:val="000000"/>
          <w:sz w:val="26"/>
          <w:szCs w:val="26"/>
          <w:highlight w:val="white"/>
        </w:rPr>
        <w:t>Đức, Pháp, Mỹ, Australia,....</w:t>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noProof/>
          <w:color w:val="000000"/>
          <w:sz w:val="16"/>
          <w:szCs w:val="16"/>
        </w:rPr>
        <w:drawing>
          <wp:inline distT="0" distB="0" distL="0" distR="0">
            <wp:extent cx="5943600" cy="4457700"/>
            <wp:effectExtent l="0" t="0" r="0" b="0"/>
            <wp:docPr id="10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rsidR="008729EB" w:rsidRDefault="00AD7611">
      <w:pPr>
        <w:pBdr>
          <w:top w:val="nil"/>
          <w:left w:val="nil"/>
          <w:bottom w:val="nil"/>
          <w:right w:val="nil"/>
          <w:between w:val="nil"/>
        </w:pBdr>
        <w:tabs>
          <w:tab w:val="left" w:pos="360"/>
        </w:tabs>
        <w:spacing w:before="120" w:after="120" w:line="240" w:lineRule="auto"/>
        <w:ind w:left="360" w:right="113"/>
        <w:jc w:val="center"/>
        <w:rPr>
          <w:rFonts w:ascii="Times New Roman" w:eastAsia="Times New Roman" w:hAnsi="Times New Roman" w:cs="Times New Roman"/>
          <w:b/>
          <w:i/>
          <w:color w:val="000000"/>
          <w:sz w:val="26"/>
          <w:szCs w:val="26"/>
          <w:highlight w:val="white"/>
        </w:rPr>
      </w:pPr>
      <w:r>
        <w:rPr>
          <w:rFonts w:ascii="Times New Roman" w:eastAsia="Times New Roman" w:hAnsi="Times New Roman" w:cs="Times New Roman"/>
          <w:b/>
          <w:i/>
          <w:color w:val="000000"/>
          <w:sz w:val="26"/>
          <w:szCs w:val="26"/>
          <w:highlight w:val="white"/>
        </w:rPr>
        <w:t>Hình 1.1: FPT Software Hòa Lạc</w:t>
      </w:r>
    </w:p>
    <w:p w:rsidR="008729EB" w:rsidRDefault="00AD7611">
      <w:pPr>
        <w:numPr>
          <w:ilvl w:val="2"/>
          <w:numId w:val="12"/>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b/>
          <w:color w:val="000000"/>
          <w:sz w:val="26"/>
          <w:szCs w:val="26"/>
        </w:rPr>
      </w:pPr>
      <w:bookmarkStart w:id="15" w:name="_heading=h.26in1rg" w:colFirst="0" w:colLast="0"/>
      <w:bookmarkEnd w:id="15"/>
      <w:r>
        <w:rPr>
          <w:rFonts w:ascii="Times New Roman" w:eastAsia="Times New Roman" w:hAnsi="Times New Roman" w:cs="Times New Roman"/>
          <w:b/>
          <w:color w:val="000000"/>
          <w:sz w:val="26"/>
          <w:szCs w:val="26"/>
        </w:rPr>
        <w:t>Lịch sử phát triển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Tháng 6 – 1999: khai trương Trung tâm Phần mềm Chiến lược số 1.</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2000: Thành lập trung tâm phát triển ODC (Offshore Development Center) đầu tiên cho một khách hàng ở vương quốc Anh. Và hợp tác với một khách hàng Nhật Bản đầu tiên.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2001: Được IBM  chọn làm nhà cung cấp dịch vụ phần mềm độc lập.</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2004: Trở thàn</w:t>
      </w:r>
      <w:r>
        <w:rPr>
          <w:rFonts w:ascii="Times New Roman" w:eastAsia="Times New Roman" w:hAnsi="Times New Roman" w:cs="Times New Roman"/>
          <w:color w:val="000000"/>
          <w:sz w:val="26"/>
          <w:szCs w:val="26"/>
        </w:rPr>
        <w:t>h công ty cổ phần phần mềm FPT. Khai trương văn phòng của công ty tại thành phố Hồ Chí Minh. Ngoài ra còn mở văn phòng đại diện tại Tokyo – Nhật Bản.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2005: Khai trương văn phòng đại diện tại thành phố Đà Nẵng. Thành lập Công ty TNHH Phần mềm FPT tại Nh</w:t>
      </w:r>
      <w:r>
        <w:rPr>
          <w:rFonts w:ascii="Times New Roman" w:eastAsia="Times New Roman" w:hAnsi="Times New Roman" w:cs="Times New Roman"/>
          <w:color w:val="000000"/>
          <w:sz w:val="26"/>
          <w:szCs w:val="26"/>
        </w:rPr>
        <w:t>ật Bản.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2006: trở thành đối tác được Chứng nhận Vàng của Microsoft.</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2007: Thành lập Công ty phần mềm FPT Châu Á Thái Bình Dương Pte.Ltd. tại Singapore.</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Năm 2008: Thành lập công ty FPT Australia, Ltd. Tại New South Wales, Úc. Thành lập tập đoàn FPT </w:t>
      </w:r>
      <w:r>
        <w:rPr>
          <w:rFonts w:ascii="Times New Roman" w:eastAsia="Times New Roman" w:hAnsi="Times New Roman" w:cs="Times New Roman"/>
          <w:color w:val="000000"/>
          <w:sz w:val="26"/>
          <w:szCs w:val="26"/>
        </w:rPr>
        <w:t>USA tại California, Hòa Kỳ. Thành lập công ty phần mềm FPT Malaysia. Bhd tại Kuala Lumpur, Malaysia. Thành lập công ty TNHH Phần mềm FPT  Châu Âu tại Paris, Pháp.</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Năm 2010: Khánh thành tòa nhà FPT Đà Nẵng, một trong những tòa nhà hiện đại nhất Việt Nam và </w:t>
      </w:r>
      <w:r>
        <w:rPr>
          <w:rFonts w:ascii="Times New Roman" w:eastAsia="Times New Roman" w:hAnsi="Times New Roman" w:cs="Times New Roman"/>
          <w:color w:val="000000"/>
          <w:sz w:val="26"/>
          <w:szCs w:val="26"/>
        </w:rPr>
        <w:t>cũng là một trong những tòa nhà công nghệ cao lớn nhất tại Thành phố Đà Nẵng để chứa 1.200 nhân viên của Tập đoàn FPT như một cam kết và đầu tư dài hạn tại miền Trung, Việt Nam. Nhà máy di chuyển ứng dụng Lotus Notes toàn cầu đầu tiên của Microsoft được th</w:t>
      </w:r>
      <w:r>
        <w:rPr>
          <w:rFonts w:ascii="Times New Roman" w:eastAsia="Times New Roman" w:hAnsi="Times New Roman" w:cs="Times New Roman"/>
          <w:color w:val="000000"/>
          <w:sz w:val="26"/>
          <w:szCs w:val="26"/>
        </w:rPr>
        <w:t>ành lập tại FPT Software.</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2011: Khánh thành trung tâm R &amp; D Tòa nhà F-Town tại Khu công nghệ cao Sài Gòn, quận 9 Thành phố Hồ Chí Minh. Bắt đầu cung cấp dịch vụ điện toán đám mây như một dịch vụ cốt lõi.</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2012: Thành lập FPT Đức GmbH tại Frankfurt Đ</w:t>
      </w:r>
      <w:r>
        <w:rPr>
          <w:rFonts w:ascii="Times New Roman" w:eastAsia="Times New Roman" w:hAnsi="Times New Roman" w:cs="Times New Roman"/>
          <w:color w:val="000000"/>
          <w:sz w:val="26"/>
          <w:szCs w:val="26"/>
        </w:rPr>
        <w:t>ức, dẫn đầu bởi ông Uwe Schlager. Được quốc tế công nhận và giới thiệu trong Global Services 100 và Software 500. Khởi động dự án phát triển ứng dụng đầu tiên trên Amazon Web Services với một công ty hàng đầu Nhật Bản.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2013: Đạt doanh thu 100 triệu USD</w:t>
      </w:r>
      <w:r>
        <w:rPr>
          <w:rFonts w:ascii="Times New Roman" w:eastAsia="Times New Roman" w:hAnsi="Times New Roman" w:cs="Times New Roman"/>
          <w:color w:val="000000"/>
          <w:sz w:val="26"/>
          <w:szCs w:val="26"/>
        </w:rPr>
        <w:t xml:space="preserve"> và đạt hơn 5000 nhân viên. Xếp hạng trong số 50 công ty niêm yết tốt nhất của Việt Nam.</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2014: Xếp thứ 57 trong 100 công ty gia công toàn cầu năm 2014 bởi IAOP. Đạt 7000 nhân viên. Mua lại RWE IT  Slovakia và mở rộng phạm vi ở Châu Âu. Mở thêm 3 văn ph</w:t>
      </w:r>
      <w:r>
        <w:rPr>
          <w:rFonts w:ascii="Times New Roman" w:eastAsia="Times New Roman" w:hAnsi="Times New Roman" w:cs="Times New Roman"/>
          <w:color w:val="000000"/>
          <w:sz w:val="26"/>
          <w:szCs w:val="26"/>
        </w:rPr>
        <w:t xml:space="preserve">òng đại diện tại Việt Nam bao gồm F-Ville tại Hà Nội, F-Town 2 tại TP. Hồ Chí Minh và FPT Cần Thơ tại TP. Cần Thơ. Hợp tác với các công ty và hiệp hội công nghiệp quan trọng: Đối tác tư vấn nâng cao AWS, Đối tác được chứng nhận của Microsoft Gold, Đối tác </w:t>
      </w:r>
      <w:r>
        <w:rPr>
          <w:rFonts w:ascii="Times New Roman" w:eastAsia="Times New Roman" w:hAnsi="Times New Roman" w:cs="Times New Roman"/>
          <w:color w:val="000000"/>
          <w:sz w:val="26"/>
          <w:szCs w:val="26"/>
        </w:rPr>
        <w:t>phát triển ứng dụng di động của SAP, Đối tác tư vấn ủy quyền của Xamarin, Liên minh TV thông minh, Liên minh GENIVI,...</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2015: Giữ vị trí là người dẫn đầu trong 100 công ty gia công toàn cầu hàng đầu năm 2015 của IAOP. Khai trương thêm 2 trung tâm phát triển tại Yango và Cebu. Được công nhận là đối tác chính của các nhà cung cấp công nghệ lớn trên thế giới cho Cloud và I</w:t>
      </w:r>
      <w:r>
        <w:rPr>
          <w:rFonts w:ascii="Times New Roman" w:eastAsia="Times New Roman" w:hAnsi="Times New Roman" w:cs="Times New Roman"/>
          <w:color w:val="000000"/>
          <w:sz w:val="26"/>
          <w:szCs w:val="26"/>
        </w:rPr>
        <w:t>oT.</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2016: Chào mừng nhân viên thứ 10000. Đạt được 3 ngôi sao đầy đủ trong 100 công ty gia công toàn cầu hàng đầu năm 2016 của IAOP. Mở rộng phạm vi với các văn phòng mới tại Chicago ở Mỹ, Fukuoka ở Nhật Bản, Thượng Hải ở Trung Quốc, Seoul ở Hàn Quốc. T</w:t>
      </w:r>
      <w:r>
        <w:rPr>
          <w:rFonts w:ascii="Times New Roman" w:eastAsia="Times New Roman" w:hAnsi="Times New Roman" w:cs="Times New Roman"/>
          <w:color w:val="000000"/>
          <w:sz w:val="26"/>
          <w:szCs w:val="26"/>
        </w:rPr>
        <w:t>ập trung vào phát triển số hóa như một dịch vụ theo chiến lược để trở thành người tiên phong trong xu hướng số hóa thông qua phát triển, ứng dụng và chuyển giao.</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2017: Chào mừng nhân viên thứ 13000. Đạt mức CMMi Cấp 5 phiên bản 1.3. Khai trương văn phò</w:t>
      </w:r>
      <w:r>
        <w:rPr>
          <w:rFonts w:ascii="Times New Roman" w:eastAsia="Times New Roman" w:hAnsi="Times New Roman" w:cs="Times New Roman"/>
          <w:color w:val="000000"/>
          <w:sz w:val="26"/>
          <w:szCs w:val="26"/>
        </w:rPr>
        <w:t>ng thứ 5 tại Mỹ. Được đặt tên là Đối tác công nghệ AWS của năm. Trung tâm R &amp; D đã mở tại Okinawa, Nhật Bản.</w:t>
      </w:r>
    </w:p>
    <w:p w:rsidR="008729EB" w:rsidRDefault="00AD7611">
      <w:pPr>
        <w:numPr>
          <w:ilvl w:val="0"/>
          <w:numId w:val="1"/>
        </w:numPr>
        <w:pBdr>
          <w:top w:val="nil"/>
          <w:left w:val="nil"/>
          <w:bottom w:val="nil"/>
          <w:right w:val="nil"/>
          <w:between w:val="nil"/>
        </w:pBdr>
        <w:tabs>
          <w:tab w:val="left" w:pos="360"/>
        </w:tabs>
        <w:spacing w:before="120" w:after="120" w:line="240" w:lineRule="auto"/>
        <w:ind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2018: Trở thành đối tác hàng đầu của AWS có trụ sở tại ASEAN. Thành lập văn phòng thứ 6 tại Shizuoka, Nhật Bản. Trở thành cổ đông lớn của Intel</w:t>
      </w:r>
      <w:r>
        <w:rPr>
          <w:rFonts w:ascii="Times New Roman" w:eastAsia="Times New Roman" w:hAnsi="Times New Roman" w:cs="Times New Roman"/>
          <w:color w:val="000000"/>
          <w:sz w:val="26"/>
          <w:szCs w:val="26"/>
        </w:rPr>
        <w:t>linet.</w:t>
      </w:r>
    </w:p>
    <w:p w:rsidR="008729EB" w:rsidRDefault="00AD7611">
      <w:pPr>
        <w:numPr>
          <w:ilvl w:val="2"/>
          <w:numId w:val="12"/>
        </w:numPr>
        <w:pBdr>
          <w:top w:val="nil"/>
          <w:left w:val="nil"/>
          <w:bottom w:val="nil"/>
          <w:right w:val="nil"/>
          <w:between w:val="nil"/>
        </w:pBdr>
        <w:tabs>
          <w:tab w:val="left" w:pos="142"/>
          <w:tab w:val="left" w:pos="426"/>
        </w:tabs>
        <w:spacing w:before="120" w:after="120" w:line="240" w:lineRule="auto"/>
        <w:ind w:left="360" w:right="113" w:firstLine="0"/>
        <w:rPr>
          <w:rFonts w:ascii="Times New Roman" w:eastAsia="Times New Roman" w:hAnsi="Times New Roman" w:cs="Times New Roman"/>
          <w:b/>
          <w:color w:val="000000"/>
          <w:sz w:val="26"/>
          <w:szCs w:val="26"/>
        </w:rPr>
      </w:pPr>
      <w:bookmarkStart w:id="16" w:name="_heading=h.lnxbz9" w:colFirst="0" w:colLast="0"/>
      <w:bookmarkEnd w:id="16"/>
      <w:r>
        <w:rPr>
          <w:rFonts w:ascii="Times New Roman" w:eastAsia="Times New Roman" w:hAnsi="Times New Roman" w:cs="Times New Roman"/>
          <w:b/>
          <w:color w:val="000000"/>
          <w:sz w:val="26"/>
          <w:szCs w:val="26"/>
        </w:rPr>
        <w:t>Tầm nhìn và sứ mệnh</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Là công ty thành viên của tập đoàn FPT, được thành lập từ năm 1999. Sau 19 năm hoạt động và phát triển, FPT Software hiện là công ty xuất khẩu dịch vụ phần mềm lớn nhất Đông Nam Á. Với sứ mệnh “tiên phong” và “Mang trí tuệ Việt </w:t>
      </w:r>
      <w:r>
        <w:rPr>
          <w:rFonts w:ascii="Times New Roman" w:eastAsia="Times New Roman" w:hAnsi="Times New Roman" w:cs="Times New Roman"/>
          <w:color w:val="000000"/>
          <w:sz w:val="26"/>
          <w:szCs w:val="26"/>
        </w:rPr>
        <w:t xml:space="preserve">Nam ra toàn cầu”, toàn thể ban lãnh đạo và nhân viên FPT Software cùng đặt mục tiêu lớn: đến năm 2020 đạt 1 tỷ USD doanh thu, 30000 nhân viên. Đây là một mục tiêu đầy thách thức nhưng mang lại cơ hội không giới hạn cho mỗi thành viên của FPT Software. Mục </w:t>
      </w:r>
      <w:r>
        <w:rPr>
          <w:rFonts w:ascii="Times New Roman" w:eastAsia="Times New Roman" w:hAnsi="Times New Roman" w:cs="Times New Roman"/>
          <w:color w:val="000000"/>
          <w:sz w:val="26"/>
          <w:szCs w:val="26"/>
        </w:rPr>
        <w:t xml:space="preserve">tiêu FPT Software muốn đạt được sẽ trở thành công ty phần mềm toàn cầu thuộc top 10 thế giới. </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Với vai trò tập đoàn  hàng đầu CNTT của Việt Nam, nhiệm vụ của FPT Software là trở thành người tiên phong trên con đường trở thành công ty công nghệ số toàn cầu, từ đó khẳng định vị thế và nâng cao tầm vóc của dân tộc trong kỷ nguyên số. Để hoàn thành sứ m</w:t>
      </w:r>
      <w:r>
        <w:rPr>
          <w:rFonts w:ascii="Times New Roman" w:eastAsia="Times New Roman" w:hAnsi="Times New Roman" w:cs="Times New Roman"/>
          <w:color w:val="000000"/>
          <w:sz w:val="26"/>
          <w:szCs w:val="26"/>
        </w:rPr>
        <w:t>ệnh nà, công nghệ nhất định phải là cốt lõi, đồng nghĩa với việc FPT  sẽ phải vươn tầm sánh ngang với những tập đoàn dịch vụ công nghệ số lớn nhất thế giới, trong đó mỗi cá nhân FPT chính là một chiến binh tiên phong trong lĩnh vực công nghệ thông tin.</w:t>
      </w:r>
    </w:p>
    <w:p w:rsidR="008729EB" w:rsidRDefault="00AD7611">
      <w:pPr>
        <w:numPr>
          <w:ilvl w:val="2"/>
          <w:numId w:val="12"/>
        </w:numPr>
        <w:pBdr>
          <w:top w:val="nil"/>
          <w:left w:val="nil"/>
          <w:bottom w:val="nil"/>
          <w:right w:val="nil"/>
          <w:between w:val="nil"/>
        </w:pBdr>
        <w:tabs>
          <w:tab w:val="left" w:pos="142"/>
          <w:tab w:val="left" w:pos="360"/>
        </w:tabs>
        <w:spacing w:before="120" w:after="120" w:line="240" w:lineRule="auto"/>
        <w:ind w:left="360" w:right="113" w:firstLine="0"/>
        <w:rPr>
          <w:rFonts w:ascii="Times New Roman" w:eastAsia="Times New Roman" w:hAnsi="Times New Roman" w:cs="Times New Roman"/>
          <w:b/>
          <w:color w:val="000000"/>
          <w:sz w:val="26"/>
          <w:szCs w:val="26"/>
        </w:rPr>
      </w:pPr>
      <w:bookmarkStart w:id="17" w:name="_heading=h.35nkun2" w:colFirst="0" w:colLast="0"/>
      <w:bookmarkEnd w:id="17"/>
      <w:r>
        <w:rPr>
          <w:rFonts w:ascii="Times New Roman" w:eastAsia="Times New Roman" w:hAnsi="Times New Roman" w:cs="Times New Roman"/>
          <w:b/>
          <w:color w:val="000000"/>
          <w:sz w:val="26"/>
          <w:szCs w:val="26"/>
        </w:rPr>
        <w:t>Chi</w:t>
      </w:r>
      <w:r>
        <w:rPr>
          <w:rFonts w:ascii="Times New Roman" w:eastAsia="Times New Roman" w:hAnsi="Times New Roman" w:cs="Times New Roman"/>
          <w:b/>
          <w:color w:val="000000"/>
          <w:sz w:val="26"/>
          <w:szCs w:val="26"/>
        </w:rPr>
        <w:t>ến lược phát triển</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Để có thể hoàn thành các sứ mệnh đặt ra, FPT Software đã lên một chiến lược phát triển nhằm cụ thể hóa các mục tiêu đã đặt ra. Một trong những chiến lược phát triển quan trong nhất mang tính sống còn đến sự phát triển đó chính là “chiến</w:t>
      </w:r>
      <w:r>
        <w:rPr>
          <w:rFonts w:ascii="Times New Roman" w:eastAsia="Times New Roman" w:hAnsi="Times New Roman" w:cs="Times New Roman"/>
          <w:color w:val="000000"/>
          <w:sz w:val="26"/>
          <w:szCs w:val="26"/>
        </w:rPr>
        <w:t xml:space="preserve"> lược công nghệ”.  SMAC được coi là “chìa khóa”, “đôi cánh” của FPT trong chiến lược toàn cầu hóa, hướng tới mục tiêu trở thành nhà cung cấp dịch vụ thông minh toàn cầu. Ngoài việc tiếp tục phát triển các dịch vụ truyền thông ít nhất 30% trong các năm tới,</w:t>
      </w:r>
      <w:r>
        <w:rPr>
          <w:rFonts w:ascii="Times New Roman" w:eastAsia="Times New Roman" w:hAnsi="Times New Roman" w:cs="Times New Roman"/>
          <w:color w:val="000000"/>
          <w:sz w:val="26"/>
          <w:szCs w:val="26"/>
        </w:rPr>
        <w:t xml:space="preserve"> FSOFT sẽ tạo ra được các dịch vụ mới, hướng kinh doanh mới chuyên sâu theo xu hướng công nghệ SMAC, gồm Social (Xã hội), Mobile (Di động), Analytics(Phân tích, dựa trên dữ liệu lớn), và Cloud (Đám mây).</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Cụ thể trong năm 2015, FSOFT tiếp tục đầu tư vào Cl</w:t>
      </w:r>
      <w:r>
        <w:rPr>
          <w:rFonts w:ascii="Times New Roman" w:eastAsia="Times New Roman" w:hAnsi="Times New Roman" w:cs="Times New Roman"/>
          <w:color w:val="000000"/>
          <w:sz w:val="26"/>
          <w:szCs w:val="26"/>
        </w:rPr>
        <w:t>oud Computing, với mục tiêu trở thành một leading player trong lĩnh vực này. Cùng với việc hoàn thiện bộ tool Citus Cloud Suite, FSOFT sẽ đẩy mạnh các hoạt động marketing/branding để trở thành đối tác hàng đầu của các công ty như Amazon, Microsoft, IBM. Cá</w:t>
      </w:r>
      <w:r>
        <w:rPr>
          <w:rFonts w:ascii="Times New Roman" w:eastAsia="Times New Roman" w:hAnsi="Times New Roman" w:cs="Times New Roman"/>
          <w:color w:val="000000"/>
          <w:sz w:val="26"/>
          <w:szCs w:val="26"/>
        </w:rPr>
        <w:t>c hướng nghiên cứu về Big Data, mobility, và IoT cũng sẽ được đẩy mạnh.</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Ngoài ra theo ông Hoàng Việt Anh – TGĐ FPT Software chia sẻ trên chương trình “Sao Khuê Tỏa Sáng” vào cuối tháng 12/2016. TGĐ FPT Software Hoàng Việt Anh đã chia sẻ 3 kế hoạch lớn của</w:t>
      </w:r>
      <w:r>
        <w:rPr>
          <w:rFonts w:ascii="Times New Roman" w:eastAsia="Times New Roman" w:hAnsi="Times New Roman" w:cs="Times New Roman"/>
          <w:color w:val="000000"/>
          <w:sz w:val="26"/>
          <w:szCs w:val="26"/>
        </w:rPr>
        <w:t xml:space="preserve"> công ty trong thời gian tới là phát triển hệ thống Ecosystem, tăng cường đào tạo nội bộ và thành lập trung tâm nghiên cứu “Digital serverice class” trong năm 2017.</w:t>
      </w:r>
    </w:p>
    <w:p w:rsidR="008729EB" w:rsidRDefault="00AD7611">
      <w:pPr>
        <w:pBdr>
          <w:top w:val="nil"/>
          <w:left w:val="nil"/>
          <w:bottom w:val="nil"/>
          <w:right w:val="nil"/>
          <w:between w:val="nil"/>
        </w:pBdr>
        <w:tabs>
          <w:tab w:val="left" w:pos="142"/>
          <w:tab w:val="left" w:pos="360"/>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Có thể nói FPT Software đã lên những kế hoạch cụ thể, cũng như các chiến lược phát triển d</w:t>
      </w:r>
      <w:r>
        <w:rPr>
          <w:rFonts w:ascii="Times New Roman" w:eastAsia="Times New Roman" w:hAnsi="Times New Roman" w:cs="Times New Roman"/>
          <w:color w:val="000000"/>
          <w:sz w:val="26"/>
          <w:szCs w:val="26"/>
        </w:rPr>
        <w:t>ài hạn nhằm thực hiện được các mục tiêu cũng như các sứ mệnh đã đặt ra trở thành một tập đoàn CNTT thuộc top 10 thế giới.</w:t>
      </w:r>
    </w:p>
    <w:p w:rsidR="008729EB" w:rsidRDefault="00AD7611">
      <w:pPr>
        <w:numPr>
          <w:ilvl w:val="2"/>
          <w:numId w:val="12"/>
        </w:numPr>
        <w:pBdr>
          <w:top w:val="nil"/>
          <w:left w:val="nil"/>
          <w:bottom w:val="nil"/>
          <w:right w:val="nil"/>
          <w:between w:val="nil"/>
        </w:pBdr>
        <w:tabs>
          <w:tab w:val="left" w:pos="142"/>
          <w:tab w:val="left" w:pos="360"/>
        </w:tabs>
        <w:spacing w:before="120" w:after="120" w:line="240" w:lineRule="auto"/>
        <w:ind w:left="360" w:right="113" w:firstLine="0"/>
        <w:rPr>
          <w:rFonts w:ascii="Times New Roman" w:eastAsia="Times New Roman" w:hAnsi="Times New Roman" w:cs="Times New Roman"/>
          <w:b/>
          <w:color w:val="000000"/>
          <w:sz w:val="26"/>
          <w:szCs w:val="26"/>
        </w:rPr>
      </w:pPr>
      <w:bookmarkStart w:id="18" w:name="_heading=h.1ksv4uv" w:colFirst="0" w:colLast="0"/>
      <w:bookmarkEnd w:id="18"/>
      <w:r>
        <w:rPr>
          <w:rFonts w:ascii="Times New Roman" w:eastAsia="Times New Roman" w:hAnsi="Times New Roman" w:cs="Times New Roman"/>
          <w:b/>
          <w:color w:val="000000"/>
          <w:sz w:val="26"/>
          <w:szCs w:val="26"/>
        </w:rPr>
        <w:t>Văn hóa FPT Software</w:t>
      </w:r>
    </w:p>
    <w:p w:rsidR="008729EB" w:rsidRDefault="00AD7611">
      <w:pPr>
        <w:pStyle w:val="Heading4"/>
        <w:shd w:val="clear" w:color="auto" w:fill="FFFFFF"/>
        <w:tabs>
          <w:tab w:val="left" w:pos="360"/>
        </w:tabs>
        <w:spacing w:before="150" w:after="150"/>
        <w:ind w:left="360"/>
        <w:rPr>
          <w:b w:val="0"/>
          <w:sz w:val="26"/>
          <w:szCs w:val="26"/>
        </w:rPr>
      </w:pPr>
      <w:r>
        <w:rPr>
          <w:b w:val="0"/>
          <w:sz w:val="26"/>
          <w:szCs w:val="26"/>
        </w:rPr>
        <w:tab/>
      </w:r>
      <w:r>
        <w:rPr>
          <w:b w:val="0"/>
          <w:sz w:val="26"/>
          <w:szCs w:val="26"/>
        </w:rPr>
        <w:t>Văn hóa là sức mạnh của FPT, chất keo tinh thần gắn kết tất cả các FPT cùng nhau, truyền cảm hứng cho mỗi thành viên làm việc tận tâm và sáng tạo hơn cho sự phát triển bền vững của công ty.</w:t>
      </w:r>
    </w:p>
    <w:p w:rsidR="008729EB" w:rsidRDefault="00AD7611">
      <w:pPr>
        <w:pStyle w:val="Heading4"/>
        <w:shd w:val="clear" w:color="auto" w:fill="FFFFFF"/>
        <w:tabs>
          <w:tab w:val="left" w:pos="360"/>
        </w:tabs>
        <w:spacing w:before="150" w:after="150"/>
        <w:ind w:left="360"/>
        <w:jc w:val="both"/>
        <w:rPr>
          <w:b w:val="0"/>
          <w:sz w:val="26"/>
          <w:szCs w:val="26"/>
          <w:highlight w:val="white"/>
        </w:rPr>
      </w:pPr>
      <w:r>
        <w:rPr>
          <w:b w:val="0"/>
          <w:sz w:val="26"/>
          <w:szCs w:val="26"/>
          <w:highlight w:val="white"/>
        </w:rPr>
        <w:tab/>
      </w:r>
      <w:r>
        <w:rPr>
          <w:b w:val="0"/>
          <w:sz w:val="26"/>
          <w:szCs w:val="26"/>
          <w:highlight w:val="white"/>
        </w:rPr>
        <w:t>Văn hóa doanh nghiệp của FPT trước hết là quy tắc ứng xử của FPT. Đó là tinh thần mà các FPT nhắm đến là: 'Tôn trọng - Sáng tạo - Đồng đội - Tinh thần' và các nhà lãnh đạo của FPT phải là 'Mục tiêu - Gương mẫu - Khôn ngoan'. Sự khác biệt đáng kể là FPT thừ</w:t>
      </w:r>
      <w:r>
        <w:rPr>
          <w:b w:val="0"/>
          <w:sz w:val="26"/>
          <w:szCs w:val="26"/>
          <w:highlight w:val="white"/>
        </w:rPr>
        <w:t xml:space="preserve">a nhận mọi người là chính họ, với điểm mạnh và điểm yếu riêng, tốt và xấu. FPT luôn tôn trọng, lắng nghe và khuyến khích mọi người hãy là chính mình. Tại FPT, nhân viên có thể nói chuyện thẳng thắn và thảo luận bình đẳng với các nhà quản lý. Lắng nghe các </w:t>
      </w:r>
      <w:r>
        <w:rPr>
          <w:b w:val="0"/>
          <w:sz w:val="26"/>
          <w:szCs w:val="26"/>
          <w:highlight w:val="white"/>
        </w:rPr>
        <w:t>ý kiến ​​khác nhau là cách các nhà lãnh đạo FPT tránh đưa ra các quyết định sai lầm và khuyến khích tinh thần sáng tạo và đổi mới trong mỗi nhân viên.</w:t>
      </w:r>
    </w:p>
    <w:p w:rsidR="008729EB" w:rsidRDefault="00AD7611">
      <w:pPr>
        <w:pStyle w:val="Heading4"/>
        <w:shd w:val="clear" w:color="auto" w:fill="FFFFFF"/>
        <w:spacing w:before="150" w:after="150"/>
        <w:ind w:left="720" w:firstLine="680"/>
        <w:jc w:val="center"/>
        <w:rPr>
          <w:b w:val="0"/>
          <w:sz w:val="26"/>
          <w:szCs w:val="26"/>
        </w:rPr>
      </w:pPr>
      <w:r>
        <w:rPr>
          <w:b w:val="0"/>
          <w:noProof/>
          <w:sz w:val="26"/>
          <w:szCs w:val="26"/>
        </w:rPr>
        <w:drawing>
          <wp:inline distT="0" distB="0" distL="0" distR="0">
            <wp:extent cx="3810000" cy="2857500"/>
            <wp:effectExtent l="0" t="0" r="0" b="0"/>
            <wp:docPr id="10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3810000" cy="2857500"/>
                    </a:xfrm>
                    <a:prstGeom prst="rect">
                      <a:avLst/>
                    </a:prstGeom>
                    <a:ln/>
                  </pic:spPr>
                </pic:pic>
              </a:graphicData>
            </a:graphic>
          </wp:inline>
        </w:drawing>
      </w:r>
    </w:p>
    <w:p w:rsidR="008729EB" w:rsidRDefault="00AD7611">
      <w:pPr>
        <w:pStyle w:val="Heading4"/>
        <w:shd w:val="clear" w:color="auto" w:fill="FFFFFF"/>
        <w:spacing w:before="150" w:after="150"/>
        <w:ind w:left="720" w:firstLine="680"/>
        <w:jc w:val="center"/>
        <w:rPr>
          <w:i/>
          <w:sz w:val="26"/>
          <w:szCs w:val="26"/>
          <w:highlight w:val="white"/>
        </w:rPr>
      </w:pPr>
      <w:r>
        <w:rPr>
          <w:i/>
          <w:sz w:val="26"/>
          <w:szCs w:val="26"/>
        </w:rPr>
        <w:t>Hình 1.2: L</w:t>
      </w:r>
      <w:r>
        <w:rPr>
          <w:i/>
          <w:sz w:val="26"/>
          <w:szCs w:val="26"/>
          <w:highlight w:val="white"/>
        </w:rPr>
        <w:t>ãnh đạo và nhân viên FPT tham dự lễ kỷ niệm của công ty - ngày 13 tháng 9.</w:t>
      </w:r>
    </w:p>
    <w:p w:rsidR="008729EB" w:rsidRDefault="00AD7611">
      <w:pPr>
        <w:pStyle w:val="Heading4"/>
        <w:shd w:val="clear" w:color="auto" w:fill="FFFFFF"/>
        <w:tabs>
          <w:tab w:val="left" w:pos="360"/>
        </w:tabs>
        <w:spacing w:before="150" w:after="150"/>
        <w:ind w:left="360"/>
        <w:rPr>
          <w:b w:val="0"/>
          <w:sz w:val="26"/>
          <w:szCs w:val="26"/>
          <w:highlight w:val="white"/>
        </w:rPr>
      </w:pPr>
      <w:r>
        <w:rPr>
          <w:b w:val="0"/>
          <w:sz w:val="26"/>
          <w:szCs w:val="26"/>
          <w:highlight w:val="white"/>
        </w:rPr>
        <w:tab/>
        <w:t xml:space="preserve">Các giá trị văn </w:t>
      </w:r>
      <w:r>
        <w:rPr>
          <w:b w:val="0"/>
          <w:sz w:val="26"/>
          <w:szCs w:val="26"/>
          <w:highlight w:val="white"/>
        </w:rPr>
        <w:t>hóa truyền thống của FPT được ban hành, bảo tồn và phát triển thông qua các cuốn sách lịch sử của FPT, tạp chí nội bộ 'Chung Ta', phim ảnh, CD, nhà thơ, tranh vẽ, điêu khắc, lễ hội truyền thống, trong số những thứ khác.</w:t>
      </w:r>
    </w:p>
    <w:p w:rsidR="008729EB" w:rsidRDefault="00AD7611">
      <w:pPr>
        <w:pBdr>
          <w:top w:val="nil"/>
          <w:left w:val="nil"/>
          <w:bottom w:val="nil"/>
          <w:right w:val="nil"/>
          <w:between w:val="nil"/>
        </w:pBdr>
        <w:shd w:val="clear" w:color="auto" w:fill="FFFFFF"/>
        <w:tabs>
          <w:tab w:val="left" w:pos="360"/>
        </w:tabs>
        <w:spacing w:before="0" w:after="150" w:line="240" w:lineRule="auto"/>
        <w:ind w:left="360"/>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FPT là một trong số ít các doanh ng</w:t>
      </w:r>
      <w:r>
        <w:rPr>
          <w:rFonts w:ascii="Times New Roman" w:eastAsia="Times New Roman" w:hAnsi="Times New Roman" w:cs="Times New Roman"/>
          <w:color w:val="000000"/>
          <w:sz w:val="26"/>
          <w:szCs w:val="26"/>
        </w:rPr>
        <w:t>hiệp Việt Nam duy trì và kỷ niệm ngày truyền thống trong nhiều năm, bao gồm:</w:t>
      </w:r>
    </w:p>
    <w:p w:rsidR="008729EB" w:rsidRDefault="00AD7611">
      <w:pPr>
        <w:pBdr>
          <w:top w:val="nil"/>
          <w:left w:val="nil"/>
          <w:bottom w:val="nil"/>
          <w:right w:val="nil"/>
          <w:between w:val="nil"/>
        </w:pBdr>
        <w:shd w:val="clear" w:color="auto" w:fill="FFFFFF"/>
        <w:tabs>
          <w:tab w:val="left" w:pos="360"/>
        </w:tabs>
        <w:spacing w:before="0" w:after="150" w:line="240" w:lineRule="auto"/>
        <w:ind w:left="360"/>
        <w:jc w:val="left"/>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hyperlink r:id="rId14">
        <w:r>
          <w:rPr>
            <w:rFonts w:ascii="Times New Roman" w:eastAsia="Times New Roman" w:hAnsi="Times New Roman" w:cs="Times New Roman"/>
            <w:b/>
            <w:color w:val="000000"/>
            <w:sz w:val="26"/>
            <w:szCs w:val="26"/>
          </w:rPr>
          <w:t>Ngày cộng đồng</w:t>
        </w:r>
      </w:hyperlink>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 xml:space="preserve"> (ngày 13 tháng 3) - kỷ niệm nhiều chương trình tập thể để nâng cao nhận thức và thức </w:t>
      </w:r>
      <w:r>
        <w:rPr>
          <w:rFonts w:ascii="Times New Roman" w:eastAsia="Times New Roman" w:hAnsi="Times New Roman" w:cs="Times New Roman"/>
          <w:color w:val="000000"/>
          <w:sz w:val="26"/>
          <w:szCs w:val="26"/>
        </w:rPr>
        <w:t>tỉnh lòng tốt trong tất cả các FPT.</w:t>
      </w:r>
    </w:p>
    <w:p w:rsidR="008729EB" w:rsidRDefault="00AD7611">
      <w:pPr>
        <w:pBdr>
          <w:top w:val="nil"/>
          <w:left w:val="nil"/>
          <w:bottom w:val="nil"/>
          <w:right w:val="nil"/>
          <w:between w:val="nil"/>
        </w:pBdr>
        <w:shd w:val="clear" w:color="auto" w:fill="FFFFFF"/>
        <w:tabs>
          <w:tab w:val="left" w:pos="360"/>
        </w:tabs>
        <w:spacing w:before="0" w:after="150" w:line="240" w:lineRule="auto"/>
        <w:ind w:left="360"/>
        <w:jc w:val="left"/>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t>Hướng tới Ngày Nguồn gốc</w:t>
      </w:r>
      <w:r>
        <w:rPr>
          <w:rFonts w:ascii="Times New Roman" w:eastAsia="Times New Roman" w:hAnsi="Times New Roman" w:cs="Times New Roman"/>
          <w:color w:val="000000"/>
          <w:sz w:val="26"/>
          <w:szCs w:val="26"/>
        </w:rPr>
        <w:t> (ngày 10 tháng 3 theo âm lịch) - tổ chức các chuyến đi trở lại các địa điểm lịch sử để ghi nhớ thời xa xưa của đất nước; khơi dậy lòng yêu nước, lòng tự trọng và niềm tự hào dân tộc của nhân viê</w:t>
      </w:r>
      <w:r>
        <w:rPr>
          <w:rFonts w:ascii="Times New Roman" w:eastAsia="Times New Roman" w:hAnsi="Times New Roman" w:cs="Times New Roman"/>
          <w:color w:val="000000"/>
          <w:sz w:val="26"/>
          <w:szCs w:val="26"/>
        </w:rPr>
        <w:t>n;</w:t>
      </w:r>
    </w:p>
    <w:p w:rsidR="008729EB" w:rsidRDefault="00AD7611">
      <w:pPr>
        <w:pBdr>
          <w:top w:val="nil"/>
          <w:left w:val="nil"/>
          <w:bottom w:val="nil"/>
          <w:right w:val="nil"/>
          <w:between w:val="nil"/>
        </w:pBdr>
        <w:shd w:val="clear" w:color="auto" w:fill="FFFFFF"/>
        <w:tabs>
          <w:tab w:val="left" w:pos="360"/>
        </w:tabs>
        <w:spacing w:before="0" w:after="150" w:line="240" w:lineRule="auto"/>
        <w:ind w:left="360"/>
        <w:jc w:val="left"/>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t>Ngày biểu diễn nghệ thuật của FPT</w:t>
      </w:r>
      <w:r>
        <w:rPr>
          <w:rFonts w:ascii="Times New Roman" w:eastAsia="Times New Roman" w:hAnsi="Times New Roman" w:cs="Times New Roman"/>
          <w:color w:val="000000"/>
          <w:sz w:val="26"/>
          <w:szCs w:val="26"/>
        </w:rPr>
        <w:t> (ngày 19 tháng 5) - tổ chức các hoạt động biểu diễn nghệ thuật nhằm đảm bảo đời sống tinh thần phong phú cho người FPT.</w:t>
      </w:r>
    </w:p>
    <w:p w:rsidR="008729EB" w:rsidRDefault="00AD7611">
      <w:pPr>
        <w:pBdr>
          <w:top w:val="nil"/>
          <w:left w:val="nil"/>
          <w:bottom w:val="nil"/>
          <w:right w:val="nil"/>
          <w:between w:val="nil"/>
        </w:pBdr>
        <w:shd w:val="clear" w:color="auto" w:fill="FFFFFF"/>
        <w:spacing w:before="0" w:after="150" w:line="240" w:lineRule="auto"/>
        <w:ind w:left="360" w:firstLine="360"/>
        <w:jc w:val="left"/>
        <w:rPr>
          <w:rFonts w:ascii="Times New Roman" w:eastAsia="Times New Roman" w:hAnsi="Times New Roman" w:cs="Times New Roman"/>
          <w:color w:val="000000"/>
          <w:sz w:val="26"/>
          <w:szCs w:val="26"/>
        </w:rPr>
      </w:pPr>
      <w:hyperlink r:id="rId15">
        <w:r>
          <w:rPr>
            <w:rFonts w:ascii="Times New Roman" w:eastAsia="Times New Roman" w:hAnsi="Times New Roman" w:cs="Times New Roman"/>
            <w:b/>
            <w:color w:val="000000"/>
            <w:sz w:val="26"/>
            <w:szCs w:val="26"/>
          </w:rPr>
          <w:t>Lễ kỷ niệm của FPT</w:t>
        </w:r>
      </w:hyperlink>
      <w:r>
        <w:rPr>
          <w:rFonts w:ascii="Times New Roman" w:eastAsia="Times New Roman" w:hAnsi="Times New Roman" w:cs="Times New Roman"/>
          <w:color w:val="000000"/>
          <w:sz w:val="26"/>
          <w:szCs w:val="26"/>
        </w:rPr>
        <w:t>  (ngày 13 tháng 9) - tổ chức các buổi biểu diễn nghệ thuật và lễ hội thể thao để bảo tồn các giá trị truyền thống của FPT.</w:t>
      </w:r>
    </w:p>
    <w:p w:rsidR="008729EB" w:rsidRDefault="00AD7611">
      <w:pPr>
        <w:pBdr>
          <w:top w:val="nil"/>
          <w:left w:val="nil"/>
          <w:bottom w:val="nil"/>
          <w:right w:val="nil"/>
          <w:between w:val="nil"/>
        </w:pBdr>
        <w:shd w:val="clear" w:color="auto" w:fill="FFFFFF"/>
        <w:tabs>
          <w:tab w:val="left" w:pos="360"/>
        </w:tabs>
        <w:spacing w:before="0" w:after="15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hyperlink r:id="rId16">
        <w:r>
          <w:rPr>
            <w:rFonts w:ascii="Times New Roman" w:eastAsia="Times New Roman" w:hAnsi="Times New Roman" w:cs="Times New Roman"/>
            <w:b/>
            <w:color w:val="000000"/>
            <w:sz w:val="26"/>
            <w:szCs w:val="26"/>
          </w:rPr>
          <w:t>Lễ hội làng của FPT</w:t>
        </w:r>
      </w:hyperlink>
      <w:r>
        <w:rPr>
          <w:rFonts w:ascii="Times New Roman" w:eastAsia="Times New Roman" w:hAnsi="Times New Roman" w:cs="Times New Roman"/>
          <w:b/>
          <w:color w:val="000000"/>
          <w:sz w:val="26"/>
          <w:szCs w:val="26"/>
          <w:highlight w:val="white"/>
        </w:rPr>
        <w:t>  (</w:t>
      </w:r>
      <w:r>
        <w:rPr>
          <w:rFonts w:ascii="Times New Roman" w:eastAsia="Times New Roman" w:hAnsi="Times New Roman" w:cs="Times New Roman"/>
          <w:color w:val="000000"/>
          <w:sz w:val="26"/>
          <w:szCs w:val="26"/>
          <w:highlight w:val="white"/>
        </w:rPr>
        <w:t xml:space="preserve"> ngày 22 tháng 12 âm lịch) - tổ chức trước Tết Nguyên đán hàng năm với mong muốn tạo ra không khí lễ hội truyền thống Việt Nam và tạo cơ hội cho những người FPT cùng nhau ăn mừng sau một năm làm việc chăm chỉ. Trong ngày này, các cá nhân được xếp hạng cao </w:t>
      </w:r>
      <w:r>
        <w:rPr>
          <w:rFonts w:ascii="Times New Roman" w:eastAsia="Times New Roman" w:hAnsi="Times New Roman" w:cs="Times New Roman"/>
          <w:color w:val="000000"/>
          <w:sz w:val="26"/>
          <w:szCs w:val="26"/>
          <w:highlight w:val="white"/>
        </w:rPr>
        <w:t>nhất về hiệu suất và đóng góp của họ được đặt tên và phong chức Trang Nguyễn, Bằng Nhân, Tham Hoa.</w:t>
      </w:r>
    </w:p>
    <w:p w:rsidR="008729EB" w:rsidRDefault="00AD7611">
      <w:pPr>
        <w:pStyle w:val="Heading4"/>
        <w:shd w:val="clear" w:color="auto" w:fill="FFFFFF"/>
        <w:spacing w:before="150" w:after="150"/>
        <w:ind w:left="720" w:firstLine="680"/>
        <w:jc w:val="center"/>
        <w:rPr>
          <w:b w:val="0"/>
          <w:sz w:val="26"/>
          <w:szCs w:val="26"/>
        </w:rPr>
      </w:pPr>
      <w:r>
        <w:rPr>
          <w:b w:val="0"/>
          <w:noProof/>
          <w:sz w:val="26"/>
          <w:szCs w:val="26"/>
        </w:rPr>
        <w:drawing>
          <wp:inline distT="0" distB="0" distL="0" distR="0">
            <wp:extent cx="4052043" cy="3039032"/>
            <wp:effectExtent l="0" t="0" r="0" b="0"/>
            <wp:docPr id="10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
                    <a:srcRect/>
                    <a:stretch>
                      <a:fillRect/>
                    </a:stretch>
                  </pic:blipFill>
                  <pic:spPr>
                    <a:xfrm>
                      <a:off x="0" y="0"/>
                      <a:ext cx="4052043" cy="3039032"/>
                    </a:xfrm>
                    <a:prstGeom prst="rect">
                      <a:avLst/>
                    </a:prstGeom>
                    <a:ln/>
                  </pic:spPr>
                </pic:pic>
              </a:graphicData>
            </a:graphic>
          </wp:inline>
        </w:drawing>
      </w:r>
    </w:p>
    <w:p w:rsidR="008729EB" w:rsidRDefault="00AD7611">
      <w:pPr>
        <w:pStyle w:val="Heading4"/>
        <w:shd w:val="clear" w:color="auto" w:fill="FFFFFF"/>
        <w:spacing w:before="150" w:after="150"/>
        <w:ind w:left="360"/>
        <w:jc w:val="center"/>
        <w:rPr>
          <w:i/>
          <w:sz w:val="26"/>
          <w:szCs w:val="26"/>
        </w:rPr>
      </w:pPr>
      <w:r>
        <w:rPr>
          <w:i/>
          <w:sz w:val="26"/>
          <w:szCs w:val="26"/>
        </w:rPr>
        <w:t>Hình 1.3: Ngày lễ hội làng của FPT vào 22-12 âm lịch</w:t>
      </w:r>
    </w:p>
    <w:p w:rsidR="008729EB" w:rsidRDefault="00AD7611">
      <w:pPr>
        <w:shd w:val="clear" w:color="auto" w:fill="FFFFFF"/>
        <w:spacing w:before="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các hoạt động tâm linh, FPT còn quan tâm đến việc phát triển cơ sở hạ tầng, xây dựng môi trườ</w:t>
      </w:r>
      <w:r>
        <w:rPr>
          <w:rFonts w:ascii="Times New Roman" w:eastAsia="Times New Roman" w:hAnsi="Times New Roman" w:cs="Times New Roman"/>
          <w:sz w:val="26"/>
          <w:szCs w:val="26"/>
        </w:rPr>
        <w:t>ng làm việc thân thiện, để biến nó thành ngôi nhà thứ hai cho nhân viên. FPT đang hướng tới xây dựng cán bộ theo tiêu chuẩn quốc tế, nhưng thân thiện với môi trường. Trong số đó có các khu vực văn phòng được xây dựng dựa trên  </w:t>
      </w:r>
      <w:hyperlink r:id="rId18">
        <w:r>
          <w:rPr>
            <w:rFonts w:ascii="Times New Roman" w:eastAsia="Times New Roman" w:hAnsi="Times New Roman" w:cs="Times New Roman"/>
            <w:color w:val="000000"/>
            <w:sz w:val="26"/>
            <w:szCs w:val="26"/>
          </w:rPr>
          <w:t>khái niệm khuôn viên</w:t>
        </w:r>
      </w:hyperlink>
      <w:r>
        <w:rPr>
          <w:rFonts w:ascii="Times New Roman" w:eastAsia="Times New Roman" w:hAnsi="Times New Roman" w:cs="Times New Roman"/>
          <w:sz w:val="26"/>
          <w:szCs w:val="26"/>
        </w:rPr>
        <w:t>  như  </w:t>
      </w:r>
      <w:hyperlink r:id="rId19">
        <w:r>
          <w:rPr>
            <w:rFonts w:ascii="Times New Roman" w:eastAsia="Times New Roman" w:hAnsi="Times New Roman" w:cs="Times New Roman"/>
            <w:color w:val="000000"/>
            <w:sz w:val="26"/>
            <w:szCs w:val="26"/>
          </w:rPr>
          <w:t>F-Ville</w:t>
        </w:r>
      </w:hyperlink>
      <w:r>
        <w:rPr>
          <w:rFonts w:ascii="Times New Roman" w:eastAsia="Times New Roman" w:hAnsi="Times New Roman" w:cs="Times New Roman"/>
          <w:sz w:val="26"/>
          <w:szCs w:val="26"/>
        </w:rPr>
        <w:t> , F-Town, FPT Đà Nẵng nhằm tạo ra môi trường làm việc sáng tạo để nhân</w:t>
      </w:r>
      <w:r>
        <w:rPr>
          <w:rFonts w:ascii="Times New Roman" w:eastAsia="Times New Roman" w:hAnsi="Times New Roman" w:cs="Times New Roman"/>
          <w:sz w:val="26"/>
          <w:szCs w:val="26"/>
        </w:rPr>
        <w:t xml:space="preserve"> viên có thể phát huy hết tiềm năng trong công việc.</w:t>
      </w:r>
    </w:p>
    <w:p w:rsidR="008729EB" w:rsidRDefault="00AD7611">
      <w:pPr>
        <w:pBdr>
          <w:top w:val="nil"/>
          <w:left w:val="nil"/>
          <w:bottom w:val="nil"/>
          <w:right w:val="nil"/>
          <w:between w:val="nil"/>
        </w:pBdr>
        <w:shd w:val="clear" w:color="auto" w:fill="FFFFFF"/>
        <w:spacing w:before="0" w:after="15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khảo sát hàng năm của bộ phận nhân sự FPT, chỉ số gắn kết nhân viên ngày càng tăng phản ánh mối quan hệ gắn bó hơn giữa nhân viên và công ty.</w:t>
      </w:r>
    </w:p>
    <w:p w:rsidR="008729EB" w:rsidRDefault="00AD7611">
      <w:pPr>
        <w:pBdr>
          <w:top w:val="nil"/>
          <w:left w:val="nil"/>
          <w:bottom w:val="nil"/>
          <w:right w:val="nil"/>
          <w:between w:val="nil"/>
        </w:pBdr>
        <w:shd w:val="clear" w:color="auto" w:fill="FFFFFF"/>
        <w:spacing w:before="0" w:after="15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dịp  </w:t>
      </w:r>
      <w:hyperlink r:id="rId20">
        <w:r>
          <w:rPr>
            <w:rFonts w:ascii="Times New Roman" w:eastAsia="Times New Roman" w:hAnsi="Times New Roman" w:cs="Times New Roman"/>
            <w:color w:val="000000"/>
            <w:sz w:val="26"/>
            <w:szCs w:val="26"/>
          </w:rPr>
          <w:t>kỷ niệm 25 năm</w:t>
        </w:r>
      </w:hyperlink>
      <w:r>
        <w:rPr>
          <w:rFonts w:ascii="Times New Roman" w:eastAsia="Times New Roman" w:hAnsi="Times New Roman" w:cs="Times New Roman"/>
          <w:color w:val="000000"/>
          <w:sz w:val="26"/>
          <w:szCs w:val="26"/>
        </w:rPr>
        <w:t>  2013, FPT đã tổ chức nhiều hoạt động văn hóa và các cuộc thi kinh doanh để khuyến khích tinh thần sáng tạo và tiên phong của các công ty FPT, thúc đẩy sự phát triển bền v</w:t>
      </w:r>
      <w:r>
        <w:rPr>
          <w:rFonts w:ascii="Times New Roman" w:eastAsia="Times New Roman" w:hAnsi="Times New Roman" w:cs="Times New Roman"/>
          <w:color w:val="000000"/>
          <w:sz w:val="26"/>
          <w:szCs w:val="26"/>
        </w:rPr>
        <w:t>ững cho Tập đoàn.</w:t>
      </w:r>
    </w:p>
    <w:p w:rsidR="008729EB" w:rsidRDefault="00AD7611">
      <w:pPr>
        <w:numPr>
          <w:ilvl w:val="2"/>
          <w:numId w:val="12"/>
        </w:numPr>
        <w:pBdr>
          <w:top w:val="nil"/>
          <w:left w:val="nil"/>
          <w:bottom w:val="nil"/>
          <w:right w:val="nil"/>
          <w:between w:val="nil"/>
        </w:pBdr>
        <w:shd w:val="clear" w:color="auto" w:fill="FFFFFF"/>
        <w:spacing w:before="0" w:after="150" w:line="240" w:lineRule="auto"/>
        <w:ind w:left="360" w:firstLine="0"/>
        <w:rPr>
          <w:rFonts w:ascii="Times New Roman" w:eastAsia="Times New Roman" w:hAnsi="Times New Roman" w:cs="Times New Roman"/>
          <w:b/>
          <w:color w:val="000000"/>
          <w:sz w:val="26"/>
          <w:szCs w:val="26"/>
        </w:rPr>
      </w:pPr>
      <w:bookmarkStart w:id="19" w:name="_heading=h.44sinio" w:colFirst="0" w:colLast="0"/>
      <w:bookmarkEnd w:id="19"/>
      <w:r>
        <w:rPr>
          <w:rFonts w:ascii="Times New Roman" w:eastAsia="Times New Roman" w:hAnsi="Times New Roman" w:cs="Times New Roman"/>
          <w:b/>
          <w:color w:val="000000"/>
          <w:sz w:val="26"/>
          <w:szCs w:val="26"/>
        </w:rPr>
        <w:t>Cơ cấu tổ chức của FPT Software</w:t>
      </w:r>
    </w:p>
    <w:p w:rsidR="008729EB" w:rsidRDefault="00AD7611">
      <w:pPr>
        <w:pBdr>
          <w:top w:val="nil"/>
          <w:left w:val="nil"/>
          <w:bottom w:val="nil"/>
          <w:right w:val="nil"/>
          <w:between w:val="nil"/>
        </w:pBdr>
        <w:shd w:val="clear" w:color="auto" w:fill="FFFFFF"/>
        <w:spacing w:before="0" w:after="150" w:line="240" w:lineRule="auto"/>
        <w:ind w:left="360" w:firstLine="36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Từ ngày 1/1, Công ty Phần mềm FPT chính thức áp dụng mô hình tổ chức mới nhằm thúc đẩy quá trình hướng tới mục tiêu 1 tỷ USD và 30.000 người vào năm 2020.</w:t>
      </w:r>
    </w:p>
    <w:p w:rsidR="008729EB" w:rsidRDefault="00AD7611">
      <w:pPr>
        <w:pBdr>
          <w:top w:val="nil"/>
          <w:left w:val="nil"/>
          <w:bottom w:val="nil"/>
          <w:right w:val="nil"/>
          <w:between w:val="nil"/>
        </w:pBdr>
        <w:shd w:val="clear" w:color="auto" w:fill="FFFFFF"/>
        <w:spacing w:before="0" w:after="150" w:line="240" w:lineRule="auto"/>
        <w:ind w:left="36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Theo quyết định được Chủ tịch HĐQT FPT Trương Gia Bình phê duyệt ngày 24/12/2015, FPT Software cơ cấu lại nhân sự cấp cao trong đội ngũ của mình. Ban lãnh đạo FPT Software mới bao gồm: Chủ tịch Hoàng Nam Tiến, TGĐ Hoàng Việt Anh, và 6 Giám đốc: Giám đốc sả</w:t>
      </w:r>
      <w:r>
        <w:rPr>
          <w:rFonts w:ascii="Times New Roman" w:eastAsia="Times New Roman" w:hAnsi="Times New Roman" w:cs="Times New Roman"/>
          <w:color w:val="000000"/>
          <w:sz w:val="26"/>
          <w:szCs w:val="26"/>
          <w:highlight w:val="white"/>
        </w:rPr>
        <w:t>n xuất (CDO) Đào Duy Cường; Giám đốc Chất lượng (CQO) kiêm Giám đốc Công nghệ thông tin (CIO) Đỗ Văn Khắc; Giám đốc Phát triển Nguồn lực (CHRO) Trần Xuân Khôi; Giám đốc Tài chính (CFO) Nguyễn Khải Hoàn; Giám đốc Công nghệ (CTO) Trần Huy Bảo Giang. </w:t>
      </w:r>
    </w:p>
    <w:p w:rsidR="008729EB" w:rsidRDefault="00AD7611">
      <w:pPr>
        <w:pBdr>
          <w:top w:val="nil"/>
          <w:left w:val="nil"/>
          <w:bottom w:val="nil"/>
          <w:right w:val="nil"/>
          <w:between w:val="nil"/>
        </w:pBdr>
        <w:shd w:val="clear" w:color="auto" w:fill="FFFFFF"/>
        <w:spacing w:before="0" w:after="150" w:line="240" w:lineRule="auto"/>
        <w:ind w:left="720" w:firstLine="680"/>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3705225" cy="2223135"/>
            <wp:effectExtent l="0" t="0" r="0" b="0"/>
            <wp:docPr id="10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
                    <a:srcRect/>
                    <a:stretch>
                      <a:fillRect/>
                    </a:stretch>
                  </pic:blipFill>
                  <pic:spPr>
                    <a:xfrm>
                      <a:off x="0" y="0"/>
                      <a:ext cx="3705225" cy="2223135"/>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0" w:after="150" w:line="240" w:lineRule="auto"/>
        <w:ind w:left="720" w:firstLine="680"/>
        <w:jc w:val="center"/>
        <w:rPr>
          <w:rFonts w:ascii="Times New Roman" w:eastAsia="Times New Roman" w:hAnsi="Times New Roman" w:cs="Times New Roman"/>
          <w:b/>
          <w:i/>
          <w:color w:val="000000"/>
          <w:sz w:val="26"/>
          <w:szCs w:val="26"/>
          <w:highlight w:val="white"/>
        </w:rPr>
      </w:pPr>
      <w:r>
        <w:rPr>
          <w:rFonts w:ascii="Times New Roman" w:eastAsia="Times New Roman" w:hAnsi="Times New Roman" w:cs="Times New Roman"/>
          <w:b/>
          <w:i/>
          <w:color w:val="000000"/>
          <w:sz w:val="26"/>
          <w:szCs w:val="26"/>
        </w:rPr>
        <w:t xml:space="preserve">Hình 1.4: </w:t>
      </w:r>
      <w:r>
        <w:rPr>
          <w:rFonts w:ascii="Times New Roman" w:eastAsia="Times New Roman" w:hAnsi="Times New Roman" w:cs="Times New Roman"/>
          <w:b/>
          <w:i/>
          <w:color w:val="000000"/>
          <w:sz w:val="26"/>
          <w:szCs w:val="26"/>
          <w:highlight w:val="white"/>
        </w:rPr>
        <w:t>6 Giám đốc của FPT Software lần lượt gồm (từ trên xuống): Nguyễn Khải Hoàn, Đỗ Văn Khắc, Đào Duy Cường, Trần Xuân Khôi và Trần Huy Bảo Giang. Các chức danh sẽ có hiệu lực 3 năm kể từ ngày 1/1.</w:t>
      </w:r>
    </w:p>
    <w:p w:rsidR="008729EB" w:rsidRDefault="00AD7611">
      <w:pPr>
        <w:pBdr>
          <w:top w:val="nil"/>
          <w:left w:val="nil"/>
          <w:bottom w:val="nil"/>
          <w:right w:val="nil"/>
          <w:between w:val="nil"/>
        </w:pBdr>
        <w:shd w:val="clear" w:color="auto" w:fill="FFFFFF"/>
        <w:spacing w:before="0" w:after="150" w:line="240" w:lineRule="auto"/>
        <w:ind w:left="360" w:firstLine="320"/>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Cùng với đó, FPT Software cũng thay đổi mô hình hoạt </w:t>
      </w:r>
      <w:r>
        <w:rPr>
          <w:rFonts w:ascii="Times New Roman" w:eastAsia="Times New Roman" w:hAnsi="Times New Roman" w:cs="Times New Roman"/>
          <w:color w:val="000000"/>
          <w:sz w:val="26"/>
          <w:szCs w:val="26"/>
          <w:highlight w:val="white"/>
        </w:rPr>
        <w:t>động trong nội bộ với việc chia thành 9 khối, gồm: Phát triển kinh doanh; Sản xuất; Quản lý Chất lượng; Quản lý và Phát triển Nguồn lực;  Tài chính; Hệ thống thông tin; Công nghệ; Khối hỗ trợ cho Ban Tổng giám đốc và Trung tâm dịch vụ chia sẻ (SSC).</w:t>
      </w:r>
    </w:p>
    <w:p w:rsidR="008729EB" w:rsidRDefault="00AD7611">
      <w:pPr>
        <w:pBdr>
          <w:top w:val="nil"/>
          <w:left w:val="nil"/>
          <w:bottom w:val="nil"/>
          <w:right w:val="nil"/>
          <w:between w:val="nil"/>
        </w:pBdr>
        <w:shd w:val="clear" w:color="auto" w:fill="FFFFFF"/>
        <w:spacing w:before="0" w:after="150" w:line="240" w:lineRule="auto"/>
        <w:ind w:left="680"/>
        <w:jc w:val="cente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noProof/>
          <w:color w:val="000000"/>
          <w:sz w:val="26"/>
          <w:szCs w:val="26"/>
          <w:highlight w:val="white"/>
        </w:rPr>
        <w:drawing>
          <wp:inline distT="0" distB="0" distL="0" distR="0">
            <wp:extent cx="5158173" cy="3660638"/>
            <wp:effectExtent l="0" t="0" r="0" b="0"/>
            <wp:docPr id="10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2"/>
                    <a:srcRect/>
                    <a:stretch>
                      <a:fillRect/>
                    </a:stretch>
                  </pic:blipFill>
                  <pic:spPr>
                    <a:xfrm>
                      <a:off x="0" y="0"/>
                      <a:ext cx="5158173" cy="3660638"/>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0" w:after="150" w:line="240" w:lineRule="auto"/>
        <w:ind w:left="680"/>
        <w:jc w:val="center"/>
        <w:rPr>
          <w:rFonts w:ascii="Times New Roman" w:eastAsia="Times New Roman" w:hAnsi="Times New Roman" w:cs="Times New Roman"/>
          <w:b/>
          <w:i/>
          <w:color w:val="000000"/>
          <w:sz w:val="26"/>
          <w:szCs w:val="26"/>
          <w:highlight w:val="white"/>
        </w:rPr>
      </w:pPr>
      <w:r>
        <w:rPr>
          <w:rFonts w:ascii="Times New Roman" w:eastAsia="Times New Roman" w:hAnsi="Times New Roman" w:cs="Times New Roman"/>
          <w:b/>
          <w:i/>
          <w:color w:val="000000"/>
          <w:sz w:val="26"/>
          <w:szCs w:val="26"/>
          <w:highlight w:val="white"/>
        </w:rPr>
        <w:t>Hình</w:t>
      </w:r>
      <w:r>
        <w:rPr>
          <w:rFonts w:ascii="Times New Roman" w:eastAsia="Times New Roman" w:hAnsi="Times New Roman" w:cs="Times New Roman"/>
          <w:b/>
          <w:i/>
          <w:color w:val="000000"/>
          <w:sz w:val="26"/>
          <w:szCs w:val="26"/>
          <w:highlight w:val="white"/>
        </w:rPr>
        <w:t xml:space="preserve"> 1.5: Sơ đồ tổ chức mới của FPT Software từ 1/1/2016.</w:t>
      </w:r>
    </w:p>
    <w:p w:rsidR="008729EB" w:rsidRDefault="00AD7611">
      <w:pPr>
        <w:pBdr>
          <w:top w:val="nil"/>
          <w:left w:val="nil"/>
          <w:bottom w:val="nil"/>
          <w:right w:val="nil"/>
          <w:between w:val="nil"/>
        </w:pBdr>
        <w:shd w:val="clear" w:color="auto" w:fill="FFFFFF"/>
        <w:spacing w:before="0" w:after="0" w:line="240" w:lineRule="auto"/>
        <w:ind w:left="360" w:firstLine="3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 các thay đổi chính tập trung chủ yếu ở các mảng: Head Office (HO); Oversea Branch (OB - chi nhánh nước ngoài) và Delivery (sản xuất). </w:t>
      </w:r>
    </w:p>
    <w:p w:rsidR="008729EB" w:rsidRDefault="00AD7611">
      <w:pPr>
        <w:pBdr>
          <w:top w:val="nil"/>
          <w:left w:val="nil"/>
          <w:bottom w:val="nil"/>
          <w:right w:val="nil"/>
          <w:between w:val="nil"/>
        </w:pBdr>
        <w:shd w:val="clear" w:color="auto" w:fill="FFFFFF"/>
        <w:spacing w:before="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Cụ thể, hoạt động quản lý, hỗ trợ sản xuất và bán hàng được tập trung hóa và chuyên môn hóa theo các khối ngành dọc ở mức HO, nhằm nâng cao hiệu quả chỉ đạo toàn bộ hoạt động của FPT Software và hỗ trợ mạnh mẽ hơn cho khối bán hàng và sản xuất.</w:t>
      </w:r>
    </w:p>
    <w:p w:rsidR="008729EB" w:rsidRDefault="00AD7611">
      <w:pPr>
        <w:pBdr>
          <w:top w:val="nil"/>
          <w:left w:val="nil"/>
          <w:bottom w:val="nil"/>
          <w:right w:val="nil"/>
          <w:between w:val="nil"/>
        </w:pBdr>
        <w:shd w:val="clear" w:color="auto" w:fill="FFFFFF"/>
        <w:spacing w:before="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Tổ chức OB </w:t>
      </w:r>
      <w:r>
        <w:rPr>
          <w:rFonts w:ascii="Times New Roman" w:eastAsia="Times New Roman" w:hAnsi="Times New Roman" w:cs="Times New Roman"/>
          <w:color w:val="000000"/>
          <w:sz w:val="26"/>
          <w:szCs w:val="26"/>
        </w:rPr>
        <w:t xml:space="preserve">sẽ có đầy đủ chức năng từ bán hàng (sales), trước bán hàng (pre-sales) và quản lý sản xuất (delivery) tại chỗ. Khách hàng sẽ được quản lý trực tiếp bởi các OB thay vì để một phần ở các đơn vị kinh doanh như trước đây. OB sẽ là đơn vị chịu trách nhiệm cuối </w:t>
      </w:r>
      <w:r>
        <w:rPr>
          <w:rFonts w:ascii="Times New Roman" w:eastAsia="Times New Roman" w:hAnsi="Times New Roman" w:cs="Times New Roman"/>
          <w:color w:val="000000"/>
          <w:sz w:val="26"/>
          <w:szCs w:val="26"/>
        </w:rPr>
        <w:t>cùng về quan hệ với khách hàng trên cơ sở hợp tác với offshore.</w:t>
      </w:r>
    </w:p>
    <w:p w:rsidR="008729EB" w:rsidRDefault="00AD7611">
      <w:pPr>
        <w:pBdr>
          <w:top w:val="nil"/>
          <w:left w:val="nil"/>
          <w:bottom w:val="nil"/>
          <w:right w:val="nil"/>
          <w:between w:val="nil"/>
        </w:pBdr>
        <w:shd w:val="clear" w:color="auto" w:fill="FFFFFF"/>
        <w:spacing w:before="0" w:after="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đơn vị thuộc khối Delivery (khối Sản xuất) tại offshore sẽ tập trung vào việc tăng năng suất và chất lượng dự án, chịu trách nhiệm về tăng trưởng và quản lý nguồn lực.</w:t>
      </w:r>
    </w:p>
    <w:p w:rsidR="008729EB" w:rsidRDefault="00AD7611">
      <w:pPr>
        <w:pBdr>
          <w:top w:val="nil"/>
          <w:left w:val="nil"/>
          <w:bottom w:val="nil"/>
          <w:right w:val="nil"/>
          <w:between w:val="nil"/>
        </w:pBdr>
        <w:shd w:val="clear" w:color="auto" w:fill="FFFFFF"/>
        <w:spacing w:before="0" w:after="0" w:line="240" w:lineRule="auto"/>
        <w:ind w:left="360"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 chức của khối Sản</w:t>
      </w:r>
      <w:r>
        <w:rPr>
          <w:rFonts w:ascii="Times New Roman" w:eastAsia="Times New Roman" w:hAnsi="Times New Roman" w:cs="Times New Roman"/>
          <w:color w:val="000000"/>
          <w:sz w:val="26"/>
          <w:szCs w:val="26"/>
        </w:rPr>
        <w:t xml:space="preserve"> xuất gồm 3 loại hình: Đơn vị sản xuất (FSU) theo lĩnh vực chuyên ngành (Vertical domain), dịch vụ (services line - cross domain) và sản xuất chung (ITO services), đáp ứng được nhu cầu mở rộng theo hướng chuyên môn hóa sản xuất phù hợp trong từng giai đoạn</w:t>
      </w:r>
      <w:r>
        <w:rPr>
          <w:rFonts w:ascii="Times New Roman" w:eastAsia="Times New Roman" w:hAnsi="Times New Roman" w:cs="Times New Roman"/>
          <w:color w:val="000000"/>
          <w:sz w:val="26"/>
          <w:szCs w:val="26"/>
        </w:rPr>
        <w:t xml:space="preserve"> phát triển. Các đơn vị sản xuất trên sẽ được quản lý theo mô hình matrix (ma trận), có sự chỉ đạo và hỗ trợ theo ngành dọc từ HO.</w:t>
      </w:r>
    </w:p>
    <w:p w:rsidR="008729EB" w:rsidRDefault="00AD7611">
      <w:pPr>
        <w:pBdr>
          <w:top w:val="nil"/>
          <w:left w:val="nil"/>
          <w:bottom w:val="nil"/>
          <w:right w:val="nil"/>
          <w:between w:val="nil"/>
        </w:pBdr>
        <w:shd w:val="clear" w:color="auto" w:fill="FFFFFF"/>
        <w:spacing w:before="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tổ chức mới của FPT Software được thiết kế theo chuẩn quốc tế của ngành dịch vụ Công nghệ thông tin nhằm nâng cao năn</w:t>
      </w:r>
      <w:r>
        <w:rPr>
          <w:rFonts w:ascii="Times New Roman" w:eastAsia="Times New Roman" w:hAnsi="Times New Roman" w:cs="Times New Roman"/>
          <w:color w:val="000000"/>
          <w:sz w:val="26"/>
          <w:szCs w:val="26"/>
        </w:rPr>
        <w:t>g suất, chất lượng, hiệu quả hoạt động và dịch vụ khách hàng hướng tới mục tiêu tăng trưởng nhanh và bền vững. </w:t>
      </w:r>
    </w:p>
    <w:p w:rsidR="008729EB" w:rsidRDefault="00AD7611">
      <w:pPr>
        <w:pBdr>
          <w:top w:val="nil"/>
          <w:left w:val="nil"/>
          <w:bottom w:val="nil"/>
          <w:right w:val="nil"/>
          <w:between w:val="nil"/>
        </w:pBdr>
        <w:shd w:val="clear" w:color="auto" w:fill="FFFFFF"/>
        <w:spacing w:before="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FPT Software đang tiến đến mục tiêu cán mốc 1 tỷ USD doanh thu và có đội ngũ nhân sự gồm 30.000 người vào năm 2020. Theo đó, công ty sẽ cần tuyển mới khoảng 4.000 người mỗi năm. Hiện FPT Software có khoảng 9.000 cán bộ nhân viên. Với sự thay đổi cơ cấu tổ </w:t>
      </w:r>
      <w:r>
        <w:rPr>
          <w:rFonts w:ascii="Times New Roman" w:eastAsia="Times New Roman" w:hAnsi="Times New Roman" w:cs="Times New Roman"/>
          <w:color w:val="000000"/>
          <w:sz w:val="26"/>
          <w:szCs w:val="26"/>
        </w:rPr>
        <w:t>chức mới này, TGĐ FPT Software Hoàng Việt Anh tin tưởng, việc xây dựng một bộ khung đủ mạnh sẽ giúp công ty tăng trưởng nhanh mà vẫn đủ sức trụ vững. </w:t>
      </w:r>
    </w:p>
    <w:p w:rsidR="008729EB" w:rsidRDefault="00AD7611">
      <w:pPr>
        <w:numPr>
          <w:ilvl w:val="2"/>
          <w:numId w:val="12"/>
        </w:numPr>
        <w:pBdr>
          <w:top w:val="nil"/>
          <w:left w:val="nil"/>
          <w:bottom w:val="nil"/>
          <w:right w:val="nil"/>
          <w:between w:val="nil"/>
        </w:pBdr>
        <w:tabs>
          <w:tab w:val="left" w:pos="142"/>
          <w:tab w:val="left" w:pos="426"/>
        </w:tabs>
        <w:spacing w:before="120" w:after="120" w:line="240" w:lineRule="auto"/>
        <w:ind w:right="113"/>
        <w:rPr>
          <w:rFonts w:ascii="Times New Roman" w:eastAsia="Times New Roman" w:hAnsi="Times New Roman" w:cs="Times New Roman"/>
          <w:b/>
          <w:color w:val="000000"/>
          <w:sz w:val="26"/>
          <w:szCs w:val="26"/>
        </w:rPr>
      </w:pPr>
      <w:bookmarkStart w:id="20" w:name="_heading=h.2jxsxqh" w:colFirst="0" w:colLast="0"/>
      <w:bookmarkEnd w:id="20"/>
      <w:r>
        <w:rPr>
          <w:rFonts w:ascii="Times New Roman" w:eastAsia="Times New Roman" w:hAnsi="Times New Roman" w:cs="Times New Roman"/>
          <w:b/>
          <w:color w:val="000000"/>
          <w:sz w:val="26"/>
          <w:szCs w:val="26"/>
        </w:rPr>
        <w:t>Một số sản phẩm nổi bật của công ty</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FPT Software là một trong những công ty gia công phần mềm thuộc top</w:t>
      </w:r>
      <w:r>
        <w:rPr>
          <w:rFonts w:ascii="Times New Roman" w:eastAsia="Times New Roman" w:hAnsi="Times New Roman" w:cs="Times New Roman"/>
          <w:color w:val="000000"/>
          <w:sz w:val="26"/>
          <w:szCs w:val="26"/>
        </w:rPr>
        <w:t xml:space="preserve"> 100 thế giới. Để đạt được thành tựu đó FPT Software đã liên tục tung ra thị trường các sản phẩm công nghệ có tính thực tế cao. Trong đó với sự hoàn thiện bộ tool </w:t>
      </w:r>
      <w:r>
        <w:rPr>
          <w:rFonts w:ascii="Times New Roman" w:eastAsia="Times New Roman" w:hAnsi="Times New Roman" w:cs="Times New Roman"/>
          <w:b/>
          <w:color w:val="000000"/>
          <w:sz w:val="26"/>
          <w:szCs w:val="26"/>
        </w:rPr>
        <w:t xml:space="preserve">Citus Cloud Suite </w:t>
      </w:r>
      <w:r>
        <w:rPr>
          <w:rFonts w:ascii="Times New Roman" w:eastAsia="Times New Roman" w:hAnsi="Times New Roman" w:cs="Times New Roman"/>
          <w:color w:val="000000"/>
          <w:sz w:val="26"/>
          <w:szCs w:val="26"/>
        </w:rPr>
        <w:t xml:space="preserve">đã tạo ra các sản phẩm công nghệ nổi bật như: </w:t>
      </w:r>
    </w:p>
    <w:p w:rsidR="008729EB" w:rsidRDefault="00AD7611">
      <w:pPr>
        <w:numPr>
          <w:ilvl w:val="0"/>
          <w:numId w:val="1"/>
        </w:numPr>
        <w:pBdr>
          <w:top w:val="nil"/>
          <w:left w:val="nil"/>
          <w:bottom w:val="nil"/>
          <w:right w:val="nil"/>
          <w:between w:val="nil"/>
        </w:pBdr>
        <w:tabs>
          <w:tab w:val="left" w:pos="142"/>
          <w:tab w:val="left" w:pos="426"/>
        </w:tabs>
        <w:spacing w:before="120" w:after="120" w:line="240" w:lineRule="auto"/>
        <w:ind w:left="360" w:right="113" w:firstLine="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CITUS CLOUD LOAD TEST</w:t>
      </w:r>
      <w:r>
        <w:rPr>
          <w:rFonts w:ascii="Times New Roman" w:eastAsia="Times New Roman" w:hAnsi="Times New Roman" w:cs="Times New Roman"/>
          <w:color w:val="000000"/>
          <w:sz w:val="26"/>
          <w:szCs w:val="26"/>
        </w:rPr>
        <w:t>: công cụ này cho phép các nhà phát triển hoặc người thử nghiệm xây dựng các kịch bản thử nghiệm tải, chạy thử nghiệm tải và phân tích kết quả thử nghiệm cho ứng dụng web và dịch vụ web.</w:t>
      </w:r>
    </w:p>
    <w:p w:rsidR="008729EB" w:rsidRDefault="00AD7611">
      <w:pPr>
        <w:pBdr>
          <w:top w:val="nil"/>
          <w:left w:val="nil"/>
          <w:bottom w:val="nil"/>
          <w:right w:val="nil"/>
          <w:between w:val="nil"/>
        </w:pBdr>
        <w:tabs>
          <w:tab w:val="left" w:pos="142"/>
          <w:tab w:val="left" w:pos="426"/>
        </w:tabs>
        <w:spacing w:before="120" w:after="120" w:line="240" w:lineRule="auto"/>
        <w:ind w:left="1080" w:right="11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3137306" cy="1425864"/>
            <wp:effectExtent l="0" t="0" r="0" b="0"/>
            <wp:docPr id="1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3137306" cy="1425864"/>
                    </a:xfrm>
                    <a:prstGeom prst="rect">
                      <a:avLst/>
                    </a:prstGeom>
                    <a:ln/>
                  </pic:spPr>
                </pic:pic>
              </a:graphicData>
            </a:graphic>
          </wp:inline>
        </w:drawing>
      </w:r>
    </w:p>
    <w:p w:rsidR="008729EB" w:rsidRDefault="00AD7611">
      <w:pPr>
        <w:pBdr>
          <w:top w:val="nil"/>
          <w:left w:val="nil"/>
          <w:bottom w:val="nil"/>
          <w:right w:val="nil"/>
          <w:between w:val="nil"/>
        </w:pBdr>
        <w:tabs>
          <w:tab w:val="left" w:pos="142"/>
          <w:tab w:val="left" w:pos="426"/>
        </w:tabs>
        <w:spacing w:before="120" w:after="120" w:line="240" w:lineRule="auto"/>
        <w:ind w:left="1080" w:right="113"/>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1.6: Logo sản phẩm CITUS CLOUD LOAD TEST</w:t>
      </w:r>
    </w:p>
    <w:p w:rsidR="008729EB" w:rsidRDefault="008729EB">
      <w:pPr>
        <w:pBdr>
          <w:top w:val="nil"/>
          <w:left w:val="nil"/>
          <w:bottom w:val="nil"/>
          <w:right w:val="nil"/>
          <w:between w:val="nil"/>
        </w:pBdr>
        <w:tabs>
          <w:tab w:val="left" w:pos="142"/>
          <w:tab w:val="left" w:pos="426"/>
        </w:tabs>
        <w:spacing w:before="120" w:after="120" w:line="240" w:lineRule="auto"/>
        <w:ind w:left="1080" w:right="113"/>
        <w:rPr>
          <w:rFonts w:ascii="Times New Roman" w:eastAsia="Times New Roman" w:hAnsi="Times New Roman" w:cs="Times New Roman"/>
          <w:color w:val="000000"/>
          <w:sz w:val="26"/>
          <w:szCs w:val="26"/>
        </w:rPr>
      </w:pP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Bdr>
          <w:top w:val="nil"/>
          <w:left w:val="nil"/>
          <w:bottom w:val="nil"/>
          <w:right w:val="nil"/>
          <w:between w:val="nil"/>
        </w:pBdr>
        <w:tabs>
          <w:tab w:val="left" w:pos="142"/>
          <w:tab w:val="left" w:pos="426"/>
        </w:tabs>
        <w:spacing w:before="120" w:after="120" w:line="240" w:lineRule="auto"/>
        <w:ind w:left="1080" w:right="113"/>
        <w:jc w:val="center"/>
        <w:rPr>
          <w:rFonts w:ascii="Times New Roman" w:eastAsia="Times New Roman" w:hAnsi="Times New Roman" w:cs="Times New Roman"/>
          <w:b/>
          <w:color w:val="000000"/>
          <w:sz w:val="32"/>
          <w:szCs w:val="32"/>
        </w:rPr>
      </w:pPr>
      <w:bookmarkStart w:id="21" w:name="_heading=h.z337ya" w:colFirst="0" w:colLast="0"/>
      <w:bookmarkEnd w:id="21"/>
      <w:r>
        <w:rPr>
          <w:rFonts w:ascii="Times New Roman" w:eastAsia="Times New Roman" w:hAnsi="Times New Roman" w:cs="Times New Roman"/>
          <w:b/>
          <w:color w:val="000000"/>
          <w:sz w:val="32"/>
          <w:szCs w:val="32"/>
        </w:rPr>
        <w:t>CHƯƠNG II: GIỚI THIỆU VỀ HỆ QUẢN TRỊ CƠ SỞ DỮ LIỆU SQL SERVER</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b/>
          <w:color w:val="000000"/>
          <w:sz w:val="28"/>
          <w:szCs w:val="28"/>
        </w:rPr>
      </w:pPr>
      <w:bookmarkStart w:id="22" w:name="_heading=h.3j2qqm3" w:colFirst="0" w:colLast="0"/>
      <w:bookmarkEnd w:id="22"/>
      <w:r>
        <w:rPr>
          <w:rFonts w:ascii="Times New Roman" w:eastAsia="Times New Roman" w:hAnsi="Times New Roman" w:cs="Times New Roman"/>
          <w:b/>
          <w:color w:val="000000"/>
          <w:sz w:val="28"/>
          <w:szCs w:val="28"/>
        </w:rPr>
        <w:t>2.1 Tổng quan về SQL Server</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b/>
          <w:color w:val="000000"/>
          <w:sz w:val="26"/>
          <w:szCs w:val="26"/>
        </w:rPr>
      </w:pPr>
      <w:bookmarkStart w:id="23" w:name="_heading=h.1y810tw" w:colFirst="0" w:colLast="0"/>
      <w:bookmarkEnd w:id="23"/>
      <w:r>
        <w:rPr>
          <w:rFonts w:ascii="Times New Roman" w:eastAsia="Times New Roman" w:hAnsi="Times New Roman" w:cs="Times New Roman"/>
          <w:b/>
          <w:color w:val="000000"/>
          <w:sz w:val="26"/>
          <w:szCs w:val="26"/>
        </w:rPr>
        <w:t>2.1.1 SQL Server là gì ?</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Là phần mềm được Microsoft phát triển dựa trên RDBMS</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xml:space="preserve">- Là hệ quản trị cơ sở dữ liệu quan hệ đối tượng </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Là một nền tảng độc lập</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 Phần mềm sử dụng cả giao diện dòng lệnh và giao diện GUI.</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b/>
          <w:color w:val="000000"/>
          <w:sz w:val="26"/>
          <w:szCs w:val="26"/>
        </w:rPr>
      </w:pPr>
      <w:bookmarkStart w:id="24" w:name="_heading=h.4i7ojhp" w:colFirst="0" w:colLast="0"/>
      <w:bookmarkEnd w:id="24"/>
      <w:r>
        <w:rPr>
          <w:rFonts w:ascii="Times New Roman" w:eastAsia="Times New Roman" w:hAnsi="Times New Roman" w:cs="Times New Roman"/>
          <w:color w:val="000000"/>
          <w:sz w:val="26"/>
          <w:szCs w:val="26"/>
        </w:rPr>
        <w:tab/>
      </w:r>
      <w:r>
        <w:rPr>
          <w:rFonts w:ascii="Times New Roman" w:eastAsia="Times New Roman" w:hAnsi="Times New Roman" w:cs="Times New Roman"/>
          <w:b/>
          <w:color w:val="000000"/>
          <w:sz w:val="26"/>
          <w:szCs w:val="26"/>
        </w:rPr>
        <w:t>2.1.2 Mục đích sử dụng của SQL Server</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Tạo cơ sở dữ liệu</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Duy trì cơ sở dữ liệu</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Phân tích dữ liệu bằng SSRS – SQL Server Analysis Services</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 Tạo báo cáo bằng SSRS – SQL Server Reporting Services</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 Thực hiện quá trình ETL (Extract – Transform – Load) bằng SSIS SQL Server   Integration Services.</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b/>
          <w:color w:val="000000"/>
          <w:sz w:val="26"/>
          <w:szCs w:val="26"/>
        </w:rPr>
      </w:pPr>
      <w:bookmarkStart w:id="25" w:name="_heading=h.2xcytpi" w:colFirst="0" w:colLast="0"/>
      <w:bookmarkEnd w:id="25"/>
      <w:r>
        <w:rPr>
          <w:rFonts w:ascii="Times New Roman" w:eastAsia="Times New Roman" w:hAnsi="Times New Roman" w:cs="Times New Roman"/>
          <w:color w:val="000000"/>
          <w:sz w:val="26"/>
          <w:szCs w:val="26"/>
        </w:rPr>
        <w:tab/>
      </w:r>
      <w:r>
        <w:rPr>
          <w:rFonts w:ascii="Times New Roman" w:eastAsia="Times New Roman" w:hAnsi="Times New Roman" w:cs="Times New Roman"/>
          <w:b/>
          <w:color w:val="000000"/>
          <w:sz w:val="26"/>
          <w:szCs w:val="26"/>
        </w:rPr>
        <w:t>2.1.3 Các phiên bản của SQL Server</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Enterprise - bản cao cấp nhất với đầy đủ tính năng.</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Quattrocento Sans" w:eastAsia="Quattrocento Sans" w:hAnsi="Quattrocento Sans" w:cs="Quattrocento Sans"/>
          <w:sz w:val="27"/>
          <w:szCs w:val="27"/>
        </w:rPr>
        <w:t xml:space="preserve">- </w:t>
      </w:r>
      <w:r>
        <w:rPr>
          <w:rFonts w:ascii="Times New Roman" w:eastAsia="Times New Roman" w:hAnsi="Times New Roman" w:cs="Times New Roman"/>
          <w:sz w:val="26"/>
          <w:szCs w:val="26"/>
        </w:rPr>
        <w:t>Standa</w:t>
      </w:r>
      <w:r>
        <w:rPr>
          <w:rFonts w:ascii="Times New Roman" w:eastAsia="Times New Roman" w:hAnsi="Times New Roman" w:cs="Times New Roman"/>
          <w:sz w:val="26"/>
          <w:szCs w:val="26"/>
        </w:rPr>
        <w:t>rd - ít tính năng hơn Enterprise, sử dụng khi không cần dùng tới các tính năng nâng cao.</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Workgroup - phù hợp cho các công ty lớn với nhiều văn phòng làm việc từ xa.</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Web - thiết kế riêng cho các ứng dụng web.</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Developer - tương tự như Enterprise nhưng </w:t>
      </w:r>
      <w:r>
        <w:rPr>
          <w:rFonts w:ascii="Times New Roman" w:eastAsia="Times New Roman" w:hAnsi="Times New Roman" w:cs="Times New Roman"/>
          <w:sz w:val="26"/>
          <w:szCs w:val="26"/>
        </w:rPr>
        <w:t>chỉ cấp quyền cho một người dùng duy nhất để phát triển, thử nghiệm, demo. Có thể dễ dàng nâng cấp lên bản Enterprise mà không cần cài lại.</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Express - bản này chỉ dùng ở mức độ đơn giản, tối đa 1 CPU và bộ nhớ 1GB, kích thước tối đa của cơ sở dữ liệu là 10GB.</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Compact - nhúng miễn phí vào các môi trường phát triển ứng dụng web. Kích thước tối đa của cơ sở dữ liệu là 4GB.</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Datacenter - thay </w:t>
      </w:r>
      <w:r>
        <w:rPr>
          <w:rFonts w:ascii="Times New Roman" w:eastAsia="Times New Roman" w:hAnsi="Times New Roman" w:cs="Times New Roman"/>
          <w:sz w:val="26"/>
          <w:szCs w:val="26"/>
        </w:rPr>
        <w:t>đổi lớn trên SQL Server 2008 R2 chính là bản Datacenter Edition. Không giới hạn bộ nhớ và hỗ trợ hơn 25 bản cài.</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Intelligence - Business Intelligence Edition mới được giới thiệu trên SQL Server 2012. Phiên bản này có các tính năng của bản Standa</w:t>
      </w:r>
      <w:r>
        <w:rPr>
          <w:rFonts w:ascii="Times New Roman" w:eastAsia="Times New Roman" w:hAnsi="Times New Roman" w:cs="Times New Roman"/>
          <w:sz w:val="26"/>
          <w:szCs w:val="26"/>
        </w:rPr>
        <w:t>rd và hỗ trợ một số tính năng nâng cao về BI như Power View và PowerPivot nhưng không hỗ trợ những tính năng nâng cao về mức độ sẵn sàng như AlwaysOn Availability Groups…</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Enterprise Evaluation - bản SQL Server Evaluation Edition là lựa chọn tuyệt vời để </w:t>
      </w:r>
      <w:r>
        <w:rPr>
          <w:rFonts w:ascii="Times New Roman" w:eastAsia="Times New Roman" w:hAnsi="Times New Roman" w:cs="Times New Roman"/>
          <w:sz w:val="26"/>
          <w:szCs w:val="26"/>
        </w:rPr>
        <w:t>dùng được mọi tính năng và có được bản cài miễn phí của SQL Server để học tập và phát triển. Phiên bản này có thời gian hết hạn là 6 tháng từ ngày cài.</w:t>
      </w:r>
    </w:p>
    <w:p w:rsidR="008729EB" w:rsidRDefault="00AD7611">
      <w:pPr>
        <w:pStyle w:val="Heading2"/>
        <w:ind w:left="360"/>
        <w:rPr>
          <w:rFonts w:ascii="Times New Roman" w:eastAsia="Times New Roman" w:hAnsi="Times New Roman" w:cs="Times New Roman"/>
          <w:b/>
          <w:color w:val="292B2C"/>
          <w:sz w:val="28"/>
          <w:szCs w:val="28"/>
        </w:rPr>
      </w:pPr>
      <w:bookmarkStart w:id="26" w:name="_heading=h.1ci93xb" w:colFirst="0" w:colLast="0"/>
      <w:bookmarkEnd w:id="26"/>
      <w:r>
        <w:rPr>
          <w:rFonts w:ascii="Times New Roman" w:eastAsia="Times New Roman" w:hAnsi="Times New Roman" w:cs="Times New Roman"/>
          <w:b/>
          <w:color w:val="292B2C"/>
          <w:sz w:val="28"/>
          <w:szCs w:val="28"/>
        </w:rPr>
        <w:t>2.2 Hướng dẫn cài đặt SQL Server</w:t>
      </w:r>
    </w:p>
    <w:p w:rsidR="008729EB" w:rsidRDefault="00AD7611">
      <w:pPr>
        <w:pStyle w:val="Heading3"/>
        <w:ind w:left="360"/>
        <w:rPr>
          <w:rFonts w:ascii="Times New Roman" w:eastAsia="Times New Roman" w:hAnsi="Times New Roman" w:cs="Times New Roman"/>
          <w:b/>
          <w:color w:val="000000"/>
          <w:sz w:val="26"/>
          <w:szCs w:val="26"/>
        </w:rPr>
      </w:pPr>
      <w:bookmarkStart w:id="27" w:name="_heading=h.3whwml4" w:colFirst="0" w:colLast="0"/>
      <w:bookmarkEnd w:id="27"/>
      <w:r>
        <w:rPr>
          <w:rFonts w:ascii="Times New Roman" w:eastAsia="Times New Roman" w:hAnsi="Times New Roman" w:cs="Times New Roman"/>
          <w:b/>
          <w:color w:val="000000"/>
          <w:sz w:val="26"/>
          <w:szCs w:val="26"/>
        </w:rPr>
        <w:t>2.2.1 Các yêu cầu bắt buộc để cài đặt SQL Server</w:t>
      </w:r>
    </w:p>
    <w:p w:rsidR="008729EB" w:rsidRDefault="00AD7611">
      <w:pPr>
        <w:shd w:val="clear" w:color="auto" w:fill="FFFFFF"/>
        <w:spacing w:before="280" w:after="120"/>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bắt buộc với b</w:t>
      </w:r>
      <w:r>
        <w:rPr>
          <w:rFonts w:ascii="Times New Roman" w:eastAsia="Times New Roman" w:hAnsi="Times New Roman" w:cs="Times New Roman"/>
          <w:sz w:val="26"/>
          <w:szCs w:val="26"/>
        </w:rPr>
        <w:t>ản Windows Server 2008 và 2008R2:</w:t>
      </w:r>
    </w:p>
    <w:p w:rsidR="008729EB" w:rsidRDefault="00AD7611">
      <w:pPr>
        <w:numPr>
          <w:ilvl w:val="0"/>
          <w:numId w:val="16"/>
        </w:numPr>
        <w:pBdr>
          <w:top w:val="nil"/>
          <w:left w:val="nil"/>
          <w:bottom w:val="nil"/>
          <w:right w:val="nil"/>
          <w:between w:val="nil"/>
        </w:pBdr>
        <w:shd w:val="clear" w:color="auto" w:fill="FFFFFF"/>
        <w:spacing w:before="28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tập tin hỗ trợ cài đặt .</w:t>
      </w:r>
    </w:p>
    <w:p w:rsidR="008729EB" w:rsidRDefault="00AD7611">
      <w:pPr>
        <w:numPr>
          <w:ilvl w:val="0"/>
          <w:numId w:val="16"/>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NET Framework 3.5 SP1.</w:t>
      </w:r>
    </w:p>
    <w:p w:rsidR="008729EB" w:rsidRDefault="00AD7611">
      <w:pPr>
        <w:numPr>
          <w:ilvl w:val="0"/>
          <w:numId w:val="16"/>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 client SQL Server.</w:t>
      </w:r>
    </w:p>
    <w:p w:rsidR="008729EB" w:rsidRDefault="00AD7611">
      <w:pPr>
        <w:numPr>
          <w:ilvl w:val="0"/>
          <w:numId w:val="16"/>
        </w:numPr>
        <w:pBdr>
          <w:top w:val="nil"/>
          <w:left w:val="nil"/>
          <w:bottom w:val="nil"/>
          <w:right w:val="nil"/>
          <w:between w:val="nil"/>
        </w:pBdr>
        <w:shd w:val="clear" w:color="auto" w:fill="FFFFFF"/>
        <w:spacing w:before="0" w:after="12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Installer 4.5 hoặc mới hơn.</w:t>
      </w:r>
    </w:p>
    <w:p w:rsidR="008729EB" w:rsidRDefault="00AD7611">
      <w:pPr>
        <w:shd w:val="clear" w:color="auto" w:fill="FFFFFF"/>
        <w:spacing w:before="280" w:after="120"/>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bắt buộc với bản Windows Server 2012 và 2014:</w:t>
      </w:r>
    </w:p>
    <w:p w:rsidR="008729EB" w:rsidRDefault="00AD7611">
      <w:pPr>
        <w:numPr>
          <w:ilvl w:val="0"/>
          <w:numId w:val="2"/>
        </w:numPr>
        <w:pBdr>
          <w:top w:val="nil"/>
          <w:left w:val="nil"/>
          <w:bottom w:val="nil"/>
          <w:right w:val="nil"/>
          <w:between w:val="nil"/>
        </w:pBdr>
        <w:shd w:val="clear" w:color="auto" w:fill="FFFFFF"/>
        <w:spacing w:before="28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Các tập tin hỗ trợ cài đặt. </w:t>
      </w:r>
    </w:p>
    <w:p w:rsidR="008729EB" w:rsidRDefault="00AD7611">
      <w:pPr>
        <w:numPr>
          <w:ilvl w:val="0"/>
          <w:numId w:val="2"/>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.NET Framework 4.0.</w:t>
      </w:r>
    </w:p>
    <w:p w:rsidR="008729EB" w:rsidRDefault="00AD7611">
      <w:pPr>
        <w:numPr>
          <w:ilvl w:val="0"/>
          <w:numId w:val="2"/>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 client SQL Server.</w:t>
      </w:r>
    </w:p>
    <w:p w:rsidR="008729EB" w:rsidRDefault="00AD7611">
      <w:pPr>
        <w:numPr>
          <w:ilvl w:val="0"/>
          <w:numId w:val="2"/>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Installer 4.5 hoặc mới hơn.</w:t>
      </w:r>
    </w:p>
    <w:p w:rsidR="008729EB" w:rsidRDefault="00AD7611">
      <w:pPr>
        <w:numPr>
          <w:ilvl w:val="0"/>
          <w:numId w:val="2"/>
        </w:numPr>
        <w:pBdr>
          <w:top w:val="nil"/>
          <w:left w:val="nil"/>
          <w:bottom w:val="nil"/>
          <w:right w:val="nil"/>
          <w:between w:val="nil"/>
        </w:pBdr>
        <w:shd w:val="clear" w:color="auto" w:fill="FFFFFF"/>
        <w:spacing w:before="0" w:after="12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Windows PowerShell 2.0.</w:t>
      </w:r>
    </w:p>
    <w:p w:rsidR="008729EB" w:rsidRDefault="00AD7611">
      <w:pPr>
        <w:shd w:val="clear" w:color="auto" w:fill="FFFFFF"/>
        <w:spacing w:before="280" w:after="120"/>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Nêu cầu hệ thống: </w:t>
      </w:r>
    </w:p>
    <w:p w:rsidR="008729EB" w:rsidRDefault="00AD7611">
      <w:pPr>
        <w:numPr>
          <w:ilvl w:val="0"/>
          <w:numId w:val="3"/>
        </w:numPr>
        <w:pBdr>
          <w:top w:val="nil"/>
          <w:left w:val="nil"/>
          <w:bottom w:val="nil"/>
          <w:right w:val="nil"/>
          <w:between w:val="nil"/>
        </w:pBdr>
        <w:shd w:val="clear" w:color="auto" w:fill="FFFFFF"/>
        <w:spacing w:before="28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OS: Windows 7 (32 bit hoặc 64 bit) trở lên.</w:t>
      </w:r>
    </w:p>
    <w:p w:rsidR="008729EB" w:rsidRDefault="00AD7611">
      <w:pPr>
        <w:numPr>
          <w:ilvl w:val="0"/>
          <w:numId w:val="3"/>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CPU: Pentium IV trở lên.</w:t>
      </w:r>
    </w:p>
    <w:p w:rsidR="008729EB" w:rsidRDefault="00AD7611">
      <w:pPr>
        <w:numPr>
          <w:ilvl w:val="0"/>
          <w:numId w:val="3"/>
        </w:numPr>
        <w:pBdr>
          <w:top w:val="nil"/>
          <w:left w:val="nil"/>
          <w:bottom w:val="nil"/>
          <w:right w:val="nil"/>
          <w:between w:val="nil"/>
        </w:pBdr>
        <w:shd w:val="clear" w:color="auto" w:fill="FFFFFF"/>
        <w:spacing w:before="0" w:after="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Ram: Ít nhất 1 GB.</w:t>
      </w:r>
    </w:p>
    <w:p w:rsidR="008729EB" w:rsidRDefault="00AD7611">
      <w:pPr>
        <w:numPr>
          <w:ilvl w:val="0"/>
          <w:numId w:val="3"/>
        </w:numPr>
        <w:pBdr>
          <w:top w:val="nil"/>
          <w:left w:val="nil"/>
          <w:bottom w:val="nil"/>
          <w:right w:val="nil"/>
          <w:between w:val="nil"/>
        </w:pBdr>
        <w:shd w:val="clear" w:color="auto" w:fill="FFFFFF"/>
        <w:spacing w:before="0" w:after="120" w:line="259"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Ổ đĩa trống: Ít nhất 6 GB.</w:t>
      </w:r>
    </w:p>
    <w:p w:rsidR="008729EB" w:rsidRDefault="00AD7611">
      <w:pPr>
        <w:pStyle w:val="Heading3"/>
        <w:ind w:left="360"/>
        <w:rPr>
          <w:rFonts w:ascii="Times New Roman" w:eastAsia="Times New Roman" w:hAnsi="Times New Roman" w:cs="Times New Roman"/>
          <w:b/>
          <w:sz w:val="26"/>
          <w:szCs w:val="26"/>
        </w:rPr>
      </w:pPr>
      <w:bookmarkStart w:id="28" w:name="_heading=h.2bn6wsx" w:colFirst="0" w:colLast="0"/>
      <w:bookmarkEnd w:id="28"/>
      <w:r>
        <w:rPr>
          <w:rFonts w:ascii="Times New Roman" w:eastAsia="Times New Roman" w:hAnsi="Times New Roman" w:cs="Times New Roman"/>
          <w:b/>
          <w:color w:val="000000"/>
          <w:sz w:val="26"/>
          <w:szCs w:val="26"/>
        </w:rPr>
        <w:t>2.2.2 Hướng dẫn dowload SQL Server 2014</w:t>
      </w:r>
    </w:p>
    <w:p w:rsidR="008729EB" w:rsidRDefault="00AD7611">
      <w:pPr>
        <w:shd w:val="clear" w:color="auto" w:fill="FFFFFF"/>
        <w:spacing w:before="280" w:after="120"/>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ta có thể dowload SQL Server, cùng các công cụ trực quan tại: </w:t>
      </w:r>
    </w:p>
    <w:p w:rsidR="008729EB" w:rsidRDefault="00AD7611">
      <w:pPr>
        <w:shd w:val="clear" w:color="auto" w:fill="FFFFFF"/>
        <w:spacing w:before="280" w:after="120"/>
        <w:ind w:left="360"/>
        <w:jc w:val="left"/>
        <w:rPr>
          <w:rFonts w:ascii="Times New Roman" w:eastAsia="Times New Roman" w:hAnsi="Times New Roman" w:cs="Times New Roman"/>
          <w:sz w:val="26"/>
          <w:szCs w:val="26"/>
        </w:rPr>
      </w:pPr>
      <w:hyperlink r:id="rId24">
        <w:r>
          <w:rPr>
            <w:rFonts w:ascii="Times New Roman" w:eastAsia="Times New Roman" w:hAnsi="Times New Roman" w:cs="Times New Roman"/>
            <w:color w:val="0563C1"/>
            <w:sz w:val="26"/>
            <w:szCs w:val="26"/>
            <w:u w:val="single"/>
          </w:rPr>
          <w:t>https://www.microsoft.com/en-us/download/details.aspx?id=42299</w:t>
        </w:r>
      </w:hyperlink>
    </w:p>
    <w:p w:rsidR="008729EB" w:rsidRDefault="00AD7611">
      <w:pPr>
        <w:shd w:val="clear" w:color="auto" w:fill="FFFFFF"/>
        <w:spacing w:before="280" w:after="12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71010" cy="1979757"/>
            <wp:effectExtent l="0" t="0" r="0" b="0"/>
            <wp:docPr id="1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3871010" cy="1979757"/>
                    </a:xfrm>
                    <a:prstGeom prst="rect">
                      <a:avLst/>
                    </a:prstGeom>
                    <a:ln/>
                  </pic:spPr>
                </pic:pic>
              </a:graphicData>
            </a:graphic>
          </wp:inline>
        </w:drawing>
      </w:r>
    </w:p>
    <w:p w:rsidR="008729EB" w:rsidRDefault="00AD7611">
      <w:pPr>
        <w:shd w:val="clear" w:color="auto" w:fill="FFFFFF"/>
        <w:spacing w:before="280" w:after="12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 Trang web dowload SQL Server</w:t>
      </w:r>
    </w:p>
    <w:p w:rsidR="008729EB" w:rsidRDefault="008729EB">
      <w:pPr>
        <w:shd w:val="clear" w:color="auto" w:fill="FFFFFF"/>
        <w:spacing w:before="280" w:after="12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120"/>
        <w:ind w:left="360"/>
        <w:jc w:val="center"/>
        <w:rPr>
          <w:rFonts w:ascii="Times New Roman" w:eastAsia="Times New Roman" w:hAnsi="Times New Roman" w:cs="Times New Roman"/>
          <w:b/>
          <w:i/>
          <w:sz w:val="26"/>
          <w:szCs w:val="26"/>
        </w:rPr>
      </w:pPr>
    </w:p>
    <w:p w:rsidR="008729EB" w:rsidRDefault="00AD7611">
      <w:pPr>
        <w:pBdr>
          <w:top w:val="nil"/>
          <w:left w:val="nil"/>
          <w:bottom w:val="nil"/>
          <w:right w:val="nil"/>
          <w:between w:val="nil"/>
        </w:pBdr>
        <w:shd w:val="clear" w:color="auto" w:fill="FFFFFF"/>
        <w:spacing w:before="28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Chúng ta có thể thấy nhiều gói lựa chọn: </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hd w:val="clear" w:color="auto" w:fill="FFFFFF"/>
        <w:spacing w:before="0" w:after="0" w:line="259" w:lineRule="auto"/>
        <w:ind w:left="360"/>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5415070" cy="2914650"/>
            <wp:effectExtent l="0" t="0" r="0" b="0"/>
            <wp:docPr id="1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415070" cy="2914650"/>
                    </a:xfrm>
                    <a:prstGeom prst="rect">
                      <a:avLst/>
                    </a:prstGeom>
                    <a:ln/>
                  </pic:spPr>
                </pic:pic>
              </a:graphicData>
            </a:graphic>
          </wp:inline>
        </w:drawing>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hd w:val="clear" w:color="auto" w:fill="FFFFFF"/>
        <w:spacing w:before="0" w:after="0" w:line="259" w:lineRule="auto"/>
        <w:ind w:left="36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2.2: Các gói cài đặt trong SQL Server</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các gói cài đặt chúng ta nên lựa chọn gói cài đặt đầy đủ: </w:t>
      </w:r>
    </w:p>
    <w:p w:rsidR="008729EB" w:rsidRDefault="00AD7611">
      <w:pPr>
        <w:numPr>
          <w:ilvl w:val="0"/>
          <w:numId w:val="5"/>
        </w:numPr>
        <w:pBdr>
          <w:top w:val="nil"/>
          <w:left w:val="nil"/>
          <w:bottom w:val="nil"/>
          <w:right w:val="nil"/>
          <w:between w:val="nil"/>
        </w:pBdr>
        <w:shd w:val="clear" w:color="auto" w:fill="FFFFFF"/>
        <w:spacing w:before="0"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SQLEXPRADV_x64_ENU.exe</w:t>
      </w:r>
    </w:p>
    <w:p w:rsidR="008729EB" w:rsidRDefault="00AD7611">
      <w:pPr>
        <w:numPr>
          <w:ilvl w:val="0"/>
          <w:numId w:val="5"/>
        </w:numPr>
        <w:pBdr>
          <w:top w:val="nil"/>
          <w:left w:val="nil"/>
          <w:bottom w:val="nil"/>
          <w:right w:val="nil"/>
          <w:between w:val="nil"/>
        </w:pBdr>
        <w:shd w:val="clear" w:color="auto" w:fill="FFFFFF"/>
        <w:spacing w:before="0"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SQLEXPRADV_x32_ENU.exe</w:t>
      </w: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Chúng ta dowload 1 trong 2 file trên, tùy thuộc vào máy tính sử dụng hệ điều hành 32 bit hay 64 bit.</w:t>
      </w: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b/>
          <w:color w:val="000000"/>
          <w:sz w:val="26"/>
          <w:szCs w:val="26"/>
        </w:rPr>
      </w:pPr>
      <w:bookmarkStart w:id="29" w:name="_heading=h.qsh70q" w:colFirst="0" w:colLast="0"/>
      <w:bookmarkEnd w:id="29"/>
      <w:r>
        <w:rPr>
          <w:rFonts w:ascii="Times New Roman" w:eastAsia="Times New Roman" w:hAnsi="Times New Roman" w:cs="Times New Roman"/>
          <w:b/>
          <w:color w:val="000000"/>
          <w:sz w:val="26"/>
          <w:szCs w:val="26"/>
        </w:rPr>
        <w:t>2.2.3 Các bước cài đặt SQL Server 2014</w:t>
      </w: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cài đặt Microsoft SQL Server chúng ta cần làm theo những bước sau: </w:t>
      </w: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Bước 1: </w:t>
      </w:r>
      <w:r>
        <w:rPr>
          <w:rFonts w:ascii="Times New Roman" w:eastAsia="Times New Roman" w:hAnsi="Times New Roman" w:cs="Times New Roman"/>
          <w:color w:val="000000"/>
          <w:sz w:val="26"/>
          <w:szCs w:val="26"/>
        </w:rPr>
        <w:t xml:space="preserve">Sau khi dowload xong , chúng ta khởi chạy file cài đặt đuôi .exe mới tải về. Sau khi chương trình chạy lên chúng ta chọn như trong hình: </w:t>
      </w:r>
    </w:p>
    <w:p w:rsidR="008729EB" w:rsidRDefault="00AD7611">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5614036" cy="4210527"/>
            <wp:effectExtent l="0" t="0" r="0" b="0"/>
            <wp:docPr id="1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614036" cy="4210527"/>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0" w:after="0" w:line="259" w:lineRule="auto"/>
        <w:ind w:left="36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2.3: Giao diện ban đầu khi khởi chạy file .exe cài đặt SQL Server</w:t>
      </w:r>
    </w:p>
    <w:p w:rsidR="008729EB" w:rsidRDefault="008729EB">
      <w:pPr>
        <w:pBdr>
          <w:top w:val="nil"/>
          <w:left w:val="nil"/>
          <w:bottom w:val="nil"/>
          <w:right w:val="nil"/>
          <w:between w:val="nil"/>
        </w:pBdr>
        <w:shd w:val="clear" w:color="auto" w:fill="FFFFFF"/>
        <w:spacing w:before="0" w:after="12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Quy trình cài đặt bắt đầu diễn ra: </w:t>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4638095" cy="1152381"/>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4638095" cy="1152381"/>
                    </a:xfrm>
                    <a:prstGeom prst="rect">
                      <a:avLst/>
                    </a:prstGeom>
                    <a:ln/>
                  </pic:spPr>
                </pic:pic>
              </a:graphicData>
            </a:graphic>
          </wp:inline>
        </w:drawing>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2.4: Quy trình cài đặt SQL Server bắt đầu</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highlight w:val="white"/>
        </w:rPr>
        <w:t>Quá trình cài đặt bắt đầu phần Enter the product key nếu các bạn download bản của mình key bản quyền sẽ tự động đưa vào bạn bấm </w:t>
      </w:r>
      <w:r>
        <w:rPr>
          <w:rFonts w:ascii="Times New Roman" w:eastAsia="Times New Roman" w:hAnsi="Times New Roman" w:cs="Times New Roman"/>
          <w:b/>
          <w:color w:val="000000"/>
          <w:sz w:val="26"/>
          <w:szCs w:val="26"/>
          <w:highlight w:val="white"/>
        </w:rPr>
        <w:t>Next</w:t>
      </w:r>
      <w:r>
        <w:rPr>
          <w:rFonts w:ascii="Times New Roman" w:eastAsia="Times New Roman" w:hAnsi="Times New Roman" w:cs="Times New Roman"/>
          <w:color w:val="000000"/>
          <w:sz w:val="26"/>
          <w:szCs w:val="26"/>
          <w:highlight w:val="white"/>
        </w:rPr>
        <w:t> để tiếp tục.</w:t>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4313107" cy="3234829"/>
            <wp:effectExtent l="0" t="0" r="0" b="0"/>
            <wp:docPr id="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4313107" cy="3234829"/>
                    </a:xfrm>
                    <a:prstGeom prst="rect">
                      <a:avLst/>
                    </a:prstGeom>
                    <a:ln/>
                  </pic:spPr>
                </pic:pic>
              </a:graphicData>
            </a:graphic>
          </wp:inline>
        </w:drawing>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2.5: Cài đặt Product Key trong SQL Server 2014</w:t>
      </w:r>
    </w:p>
    <w:p w:rsidR="008729EB" w:rsidRDefault="00AD7611">
      <w:pPr>
        <w:pBdr>
          <w:top w:val="nil"/>
          <w:left w:val="nil"/>
          <w:bottom w:val="nil"/>
          <w:right w:val="nil"/>
          <w:between w:val="nil"/>
        </w:pBdr>
        <w:tabs>
          <w:tab w:val="left" w:pos="142"/>
          <w:tab w:val="left" w:pos="426"/>
        </w:tabs>
        <w:spacing w:before="120" w:after="120" w:line="240" w:lineRule="auto"/>
        <w:ind w:left="360" w:right="113"/>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highlight w:val="white"/>
        </w:rPr>
        <w:t>Chọn phần I accept the license terms và nên bỏ chọn phần Turn on CEIP nhấn </w:t>
      </w:r>
      <w:r>
        <w:rPr>
          <w:rFonts w:ascii="Times New Roman" w:eastAsia="Times New Roman" w:hAnsi="Times New Roman" w:cs="Times New Roman"/>
          <w:b/>
          <w:color w:val="000000"/>
          <w:sz w:val="26"/>
          <w:szCs w:val="26"/>
          <w:highlight w:val="white"/>
        </w:rPr>
        <w:t>Next</w:t>
      </w:r>
      <w:r>
        <w:rPr>
          <w:rFonts w:ascii="Times New Roman" w:eastAsia="Times New Roman" w:hAnsi="Times New Roman" w:cs="Times New Roman"/>
          <w:color w:val="000000"/>
          <w:sz w:val="26"/>
          <w:szCs w:val="26"/>
          <w:highlight w:val="white"/>
        </w:rPr>
        <w:t> để tiếp tục.</w:t>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4368271" cy="3276203"/>
            <wp:effectExtent l="0" t="0" r="0" b="0"/>
            <wp:docPr id="1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4368271" cy="3276203"/>
                    </a:xfrm>
                    <a:prstGeom prst="rect">
                      <a:avLst/>
                    </a:prstGeom>
                    <a:ln/>
                  </pic:spPr>
                </pic:pic>
              </a:graphicData>
            </a:graphic>
          </wp:inline>
        </w:drawing>
      </w:r>
    </w:p>
    <w:p w:rsidR="008729EB" w:rsidRDefault="00AD7611">
      <w:pPr>
        <w:pBdr>
          <w:top w:val="nil"/>
          <w:left w:val="nil"/>
          <w:bottom w:val="nil"/>
          <w:right w:val="nil"/>
          <w:between w:val="nil"/>
        </w:pBdr>
        <w:tabs>
          <w:tab w:val="left" w:pos="142"/>
          <w:tab w:val="left" w:pos="426"/>
        </w:tabs>
        <w:spacing w:before="120" w:after="120" w:line="240" w:lineRule="auto"/>
        <w:ind w:left="360" w:right="113"/>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2.6: Cài đặt License Terms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Phần Microsoft Update bạn nên bỏ chọn Use Microsoft Update to check for updates để quá trình cài đặt được diễn ra nhanh chóng hơn nhấn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52056" cy="2739042"/>
            <wp:effectExtent l="0" t="0" r="0" b="0"/>
            <wp:docPr id="1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3652056" cy="2739042"/>
                    </a:xfrm>
                    <a:prstGeom prst="rect">
                      <a:avLst/>
                    </a:prstGeom>
                    <a:ln/>
                  </pic:spPr>
                </pic:pic>
              </a:graphicData>
            </a:graphic>
          </wp:inline>
        </w:drawing>
      </w:r>
    </w:p>
    <w:p w:rsidR="008729EB" w:rsidRDefault="00AD7611">
      <w:pPr>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2.7: Cài đặt Microsoft Update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Bước 6</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Quá trình kiểm tra bắt đầu nếu tất cả Pa</w:t>
      </w:r>
      <w:r>
        <w:rPr>
          <w:rFonts w:ascii="Times New Roman" w:eastAsia="Times New Roman" w:hAnsi="Times New Roman" w:cs="Times New Roman"/>
          <w:sz w:val="26"/>
          <w:szCs w:val="26"/>
          <w:highlight w:val="white"/>
        </w:rPr>
        <w:t>ssed riêng phần Windows Firewall nếu có báo Warning thì bạn đừng bận tâm cứ bấm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left="36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extent cx="3866556" cy="2899917"/>
            <wp:effectExtent l="0" t="0" r="0" b="0"/>
            <wp:docPr id="1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3866556" cy="2899917"/>
                    </a:xfrm>
                    <a:prstGeom prst="rect">
                      <a:avLst/>
                    </a:prstGeom>
                    <a:ln/>
                  </pic:spPr>
                </pic:pic>
              </a:graphicData>
            </a:graphic>
          </wp:inline>
        </w:drawing>
      </w:r>
    </w:p>
    <w:p w:rsidR="008729EB" w:rsidRDefault="00AD7611">
      <w:pPr>
        <w:ind w:left="36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Hình 2.8: Cài đặt Install Rules trong SQL Server</w:t>
      </w:r>
    </w:p>
    <w:p w:rsidR="008729EB" w:rsidRDefault="00AD7611">
      <w:pPr>
        <w:pBdr>
          <w:top w:val="nil"/>
          <w:left w:val="nil"/>
          <w:bottom w:val="nil"/>
          <w:right w:val="nil"/>
          <w:between w:val="nil"/>
        </w:pBdr>
        <w:shd w:val="clear" w:color="auto" w:fill="FFFFFF"/>
        <w:spacing w:before="0" w:after="150" w:line="240" w:lineRule="auto"/>
        <w:ind w:firstLine="720"/>
        <w:jc w:val="left"/>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7</w:t>
      </w:r>
      <w:r>
        <w:rPr>
          <w:rFonts w:ascii="Times New Roman" w:eastAsia="Times New Roman" w:hAnsi="Times New Roman" w:cs="Times New Roman"/>
          <w:color w:val="000000"/>
          <w:sz w:val="26"/>
          <w:szCs w:val="26"/>
        </w:rPr>
        <w:t>: Chọn SQL Server Feature Installation sau đó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để tiếp tục.</w:t>
      </w:r>
    </w:p>
    <w:p w:rsidR="008729EB" w:rsidRDefault="00AD7611">
      <w:pPr>
        <w:pBdr>
          <w:top w:val="nil"/>
          <w:left w:val="nil"/>
          <w:bottom w:val="nil"/>
          <w:right w:val="nil"/>
          <w:between w:val="nil"/>
        </w:pBdr>
        <w:shd w:val="clear" w:color="auto" w:fill="FFFFFF"/>
        <w:spacing w:before="0" w:after="150" w:line="240" w:lineRule="auto"/>
        <w:ind w:firstLine="720"/>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3900651" cy="2925488"/>
            <wp:effectExtent l="0" t="0" r="0" b="0"/>
            <wp:docPr id="1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3900651" cy="2925488"/>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0" w:after="150" w:line="240" w:lineRule="auto"/>
        <w:ind w:firstLine="72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2.9: Cài đặt Setup Role trong SQL Server</w:t>
      </w:r>
    </w:p>
    <w:p w:rsidR="008729EB" w:rsidRDefault="008729EB">
      <w:pPr>
        <w:pBdr>
          <w:top w:val="nil"/>
          <w:left w:val="nil"/>
          <w:bottom w:val="nil"/>
          <w:right w:val="nil"/>
          <w:between w:val="nil"/>
        </w:pBdr>
        <w:shd w:val="clear" w:color="auto" w:fill="FFFFFF"/>
        <w:spacing w:before="0" w:after="150" w:line="240" w:lineRule="auto"/>
        <w:ind w:firstLine="720"/>
        <w:jc w:val="center"/>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hd w:val="clear" w:color="auto" w:fill="FFFFFF"/>
        <w:spacing w:before="0" w:after="150" w:line="240"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highlight w:val="white"/>
        </w:rPr>
        <w:t>Chọn Select All để cài đặt đầy đủ nhất sau đó bấm </w:t>
      </w:r>
      <w:r>
        <w:rPr>
          <w:rFonts w:ascii="Times New Roman" w:eastAsia="Times New Roman" w:hAnsi="Times New Roman" w:cs="Times New Roman"/>
          <w:b/>
          <w:color w:val="000000"/>
          <w:sz w:val="26"/>
          <w:szCs w:val="26"/>
          <w:highlight w:val="white"/>
        </w:rPr>
        <w:t>Next</w:t>
      </w:r>
      <w:r>
        <w:rPr>
          <w:rFonts w:ascii="Times New Roman" w:eastAsia="Times New Roman" w:hAnsi="Times New Roman" w:cs="Times New Roman"/>
          <w:color w:val="000000"/>
          <w:sz w:val="26"/>
          <w:szCs w:val="26"/>
          <w:highlight w:val="white"/>
        </w:rPr>
        <w:t> 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932516" cy="2949387"/>
            <wp:effectExtent l="0" t="0" r="0" b="0"/>
            <wp:docPr id="1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3932516" cy="2949387"/>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2.10: Cài đặt Feature Selection trong SQL Server</w:t>
      </w:r>
    </w:p>
    <w:p w:rsidR="008729EB" w:rsidRDefault="008729EB">
      <w:pPr>
        <w:ind w:firstLine="720"/>
        <w:jc w:val="center"/>
        <w:rPr>
          <w:rFonts w:ascii="Times New Roman" w:eastAsia="Times New Roman" w:hAnsi="Times New Roman" w:cs="Times New Roman"/>
          <w:sz w:val="26"/>
          <w:szCs w:val="26"/>
        </w:rPr>
      </w:pP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color w:val="000000"/>
          <w:sz w:val="26"/>
          <w:szCs w:val="26"/>
        </w:rPr>
        <w:t>Bước 9</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highlight w:val="white"/>
        </w:rPr>
        <w:t>Chọn Default instance. Một số trường hợp cài SQL Server từ lần thứ hai phải thiết đặt lại field Named instance. Nhấn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02287" cy="2701715"/>
            <wp:effectExtent l="0" t="0" r="0" b="0"/>
            <wp:docPr id="1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602287" cy="2701715"/>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2.11: Cài đặt Instance Configuration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10</w:t>
      </w:r>
      <w:r>
        <w:rPr>
          <w:rFonts w:ascii="Times New Roman" w:eastAsia="Times New Roman" w:hAnsi="Times New Roman" w:cs="Times New Roman"/>
          <w:sz w:val="26"/>
          <w:szCs w:val="26"/>
        </w:rPr>
        <w:t>:</w:t>
      </w:r>
      <w:r>
        <w:rPr>
          <w:rFonts w:ascii="Arial" w:eastAsia="Arial" w:hAnsi="Arial" w:cs="Arial"/>
          <w:color w:val="222C37"/>
          <w:highlight w:val="white"/>
        </w:rPr>
        <w:t xml:space="preserve"> </w:t>
      </w:r>
      <w:r>
        <w:rPr>
          <w:rFonts w:ascii="Times New Roman" w:eastAsia="Times New Roman" w:hAnsi="Times New Roman" w:cs="Times New Roman"/>
          <w:sz w:val="26"/>
          <w:szCs w:val="26"/>
          <w:highlight w:val="white"/>
        </w:rPr>
        <w:t>Để nguyên các thiết đặt mặc định(Xem hình để tham khảo). Sau đó bấm </w:t>
      </w:r>
      <w:r>
        <w:rPr>
          <w:rFonts w:ascii="Times New Roman" w:eastAsia="Times New Roman" w:hAnsi="Times New Roman" w:cs="Times New Roman"/>
          <w:b/>
          <w:sz w:val="26"/>
          <w:szCs w:val="26"/>
          <w:highlight w:val="white"/>
        </w:rPr>
        <w:t>Next </w:t>
      </w:r>
      <w:r>
        <w:rPr>
          <w:rFonts w:ascii="Times New Roman" w:eastAsia="Times New Roman" w:hAnsi="Times New Roman" w:cs="Times New Roman"/>
          <w:sz w:val="26"/>
          <w:szCs w:val="26"/>
          <w:highlight w:val="white"/>
        </w:rPr>
        <w:t>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65333" cy="2749000"/>
            <wp:effectExtent l="0" t="0" r="0" b="0"/>
            <wp:docPr id="1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3665333" cy="2749000"/>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2.12: Cài đặt Server Configuration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11</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Trong tab Server Configuration bạn chọn Mixed Mode sau đó bạn đặt </w:t>
      </w:r>
      <w:r>
        <w:rPr>
          <w:rFonts w:ascii="Times New Roman" w:eastAsia="Times New Roman" w:hAnsi="Times New Roman" w:cs="Times New Roman"/>
          <w:b/>
          <w:sz w:val="26"/>
          <w:szCs w:val="26"/>
          <w:highlight w:val="white"/>
        </w:rPr>
        <w:t>password</w:t>
      </w:r>
      <w:r>
        <w:rPr>
          <w:rFonts w:ascii="Times New Roman" w:eastAsia="Times New Roman" w:hAnsi="Times New Roman" w:cs="Times New Roman"/>
          <w:sz w:val="26"/>
          <w:szCs w:val="26"/>
          <w:highlight w:val="white"/>
        </w:rPr>
        <w:t> cho 2 ô trống phía dưới(Nên</w:t>
      </w:r>
      <w:r>
        <w:rPr>
          <w:rFonts w:ascii="Times New Roman" w:eastAsia="Times New Roman" w:hAnsi="Times New Roman" w:cs="Times New Roman"/>
          <w:sz w:val="26"/>
          <w:szCs w:val="26"/>
          <w:highlight w:val="white"/>
        </w:rPr>
        <w:t xml:space="preserve"> khuyên đặt 123456 cho dễ nhớ) sau đó bạn nhấn Add Current User để nó add user máy bạn vào. Sau đó bấm </w:t>
      </w:r>
      <w:r>
        <w:rPr>
          <w:rFonts w:ascii="Times New Roman" w:eastAsia="Times New Roman" w:hAnsi="Times New Roman" w:cs="Times New Roman"/>
          <w:b/>
          <w:sz w:val="26"/>
          <w:szCs w:val="26"/>
          <w:highlight w:val="white"/>
        </w:rPr>
        <w:t>Next </w:t>
      </w:r>
      <w:r>
        <w:rPr>
          <w:rFonts w:ascii="Times New Roman" w:eastAsia="Times New Roman" w:hAnsi="Times New Roman" w:cs="Times New Roman"/>
          <w:sz w:val="26"/>
          <w:szCs w:val="26"/>
          <w:highlight w:val="white"/>
        </w:rPr>
        <w:t>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219831" cy="2414875"/>
            <wp:effectExtent l="0" t="0" r="0" b="0"/>
            <wp:docPr id="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3219831" cy="2414875"/>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2.13: Cài đặt Database Engine Configuration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12</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Trong tab Server Configuration bạn chọn Multidimensional a</w:t>
      </w:r>
      <w:r>
        <w:rPr>
          <w:rFonts w:ascii="Times New Roman" w:eastAsia="Times New Roman" w:hAnsi="Times New Roman" w:cs="Times New Roman"/>
          <w:sz w:val="26"/>
          <w:szCs w:val="26"/>
          <w:highlight w:val="white"/>
        </w:rPr>
        <w:t>nd Data Mining Mode sau đó nhấn Add Current User để nó add user máy bạn vào. Sau đó bấm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523798" cy="2642848"/>
            <wp:effectExtent l="0" t="0" r="0" b="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3523798" cy="2642848"/>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2.14: Cài đặt Analysis Services Configuration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13</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Chọn Install and configure và Install only sau đó bấm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547637" cy="2660728"/>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547637" cy="2660728"/>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2.15: Cài đặt Reporting Services Configuration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14</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Chọn Add Current User để add user của bạn vào. Bấm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65447" cy="3049085"/>
            <wp:effectExtent l="0" t="0" r="0" b="0"/>
            <wp:docPr id="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065447" cy="3049085"/>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2.16: Cài đặt Distributed Replay Controller trong SQL</w:t>
      </w:r>
    </w:p>
    <w:p w:rsidR="008729EB" w:rsidRDefault="008729EB">
      <w:pPr>
        <w:ind w:firstLine="720"/>
        <w:jc w:val="center"/>
        <w:rPr>
          <w:rFonts w:ascii="Times New Roman" w:eastAsia="Times New Roman" w:hAnsi="Times New Roman" w:cs="Times New Roman"/>
          <w:sz w:val="26"/>
          <w:szCs w:val="26"/>
        </w:rPr>
      </w:pPr>
    </w:p>
    <w:p w:rsidR="008729EB" w:rsidRDefault="00AD7611">
      <w:pPr>
        <w:ind w:left="360"/>
        <w:rPr>
          <w:rFonts w:ascii="Arial" w:eastAsia="Arial" w:hAnsi="Arial" w:cs="Arial"/>
          <w:color w:val="222C37"/>
          <w:highlight w:val="white"/>
        </w:rPr>
      </w:pPr>
      <w:r>
        <w:rPr>
          <w:rFonts w:ascii="Times New Roman" w:eastAsia="Times New Roman" w:hAnsi="Times New Roman" w:cs="Times New Roman"/>
          <w:b/>
          <w:sz w:val="26"/>
          <w:szCs w:val="26"/>
        </w:rPr>
        <w:t>Bước 15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Để nguyên mặc định bấm </w:t>
      </w:r>
      <w:r>
        <w:rPr>
          <w:rFonts w:ascii="Times New Roman" w:eastAsia="Times New Roman" w:hAnsi="Times New Roman" w:cs="Times New Roman"/>
          <w:b/>
          <w:sz w:val="26"/>
          <w:szCs w:val="26"/>
          <w:highlight w:val="white"/>
        </w:rPr>
        <w:t>Next</w:t>
      </w:r>
      <w:r>
        <w:rPr>
          <w:rFonts w:ascii="Times New Roman" w:eastAsia="Times New Roman" w:hAnsi="Times New Roman" w:cs="Times New Roman"/>
          <w:sz w:val="26"/>
          <w:szCs w:val="26"/>
          <w:highlight w:val="white"/>
        </w:rPr>
        <w:t> để tiếp tục</w:t>
      </w:r>
      <w:r>
        <w:rPr>
          <w:rFonts w:ascii="Arial" w:eastAsia="Arial" w:hAnsi="Arial" w:cs="Arial"/>
          <w:color w:val="222C37"/>
          <w:highlight w:val="white"/>
        </w:rPr>
        <w:t>.</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93787" cy="2920340"/>
            <wp:effectExtent l="0" t="0" r="0" b="0"/>
            <wp:docPr id="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3893787" cy="2920340"/>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2.17: Cài đặt Distributed Replay Client trong SQL Server</w:t>
      </w:r>
    </w:p>
    <w:p w:rsidR="008729EB" w:rsidRDefault="00AD7611">
      <w:pPr>
        <w:ind w:left="360"/>
        <w:rPr>
          <w:rFonts w:ascii="Times New Roman" w:eastAsia="Times New Roman" w:hAnsi="Times New Roman" w:cs="Times New Roman"/>
          <w:color w:val="222C37"/>
          <w:sz w:val="26"/>
          <w:szCs w:val="26"/>
          <w:highlight w:val="white"/>
        </w:rPr>
      </w:pPr>
      <w:r>
        <w:rPr>
          <w:rFonts w:ascii="Times New Roman" w:eastAsia="Times New Roman" w:hAnsi="Times New Roman" w:cs="Times New Roman"/>
          <w:b/>
          <w:sz w:val="26"/>
          <w:szCs w:val="26"/>
        </w:rPr>
        <w:t>Bước 16</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Nhấn </w:t>
      </w:r>
      <w:r>
        <w:rPr>
          <w:rFonts w:ascii="Times New Roman" w:eastAsia="Times New Roman" w:hAnsi="Times New Roman" w:cs="Times New Roman"/>
          <w:b/>
          <w:sz w:val="26"/>
          <w:szCs w:val="26"/>
          <w:highlight w:val="white"/>
        </w:rPr>
        <w:t>Install</w:t>
      </w:r>
      <w:r>
        <w:rPr>
          <w:rFonts w:ascii="Times New Roman" w:eastAsia="Times New Roman" w:hAnsi="Times New Roman" w:cs="Times New Roman"/>
          <w:sz w:val="26"/>
          <w:szCs w:val="26"/>
          <w:highlight w:val="white"/>
        </w:rPr>
        <w:t> để quá trình cài đặt được diễn ra</w:t>
      </w:r>
      <w:r>
        <w:rPr>
          <w:rFonts w:ascii="Times New Roman" w:eastAsia="Times New Roman" w:hAnsi="Times New Roman" w:cs="Times New Roman"/>
          <w:color w:val="222C37"/>
          <w:sz w:val="26"/>
          <w:szCs w:val="26"/>
          <w:highlight w:val="white"/>
        </w:rPr>
        <w:t>.</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08028" cy="3006020"/>
            <wp:effectExtent l="0" t="0" r="0" b="0"/>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008028" cy="3006020"/>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2.18: Cài đặt Ready to Install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17</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Đợi quá trình cài đặt diễn ra thông thường từ 15phút – 30 phút tùy cấu hình máy bạn.</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09398" cy="2707048"/>
            <wp:effectExtent l="0" t="0" r="0" b="0"/>
            <wp:docPr id="1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609398" cy="2707048"/>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2.19: Chạy Installation Progress trong SQL Server</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18</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Quá trình cài đặt thành công bạn nhấn </w:t>
      </w:r>
      <w:r>
        <w:rPr>
          <w:rFonts w:ascii="Times New Roman" w:eastAsia="Times New Roman" w:hAnsi="Times New Roman" w:cs="Times New Roman"/>
          <w:b/>
          <w:sz w:val="26"/>
          <w:szCs w:val="26"/>
          <w:highlight w:val="white"/>
        </w:rPr>
        <w:t>Close</w:t>
      </w:r>
      <w:r>
        <w:rPr>
          <w:rFonts w:ascii="Times New Roman" w:eastAsia="Times New Roman" w:hAnsi="Times New Roman" w:cs="Times New Roman"/>
          <w:sz w:val="26"/>
          <w:szCs w:val="26"/>
          <w:highlight w:val="white"/>
        </w:rPr>
        <w:t> để kết thúc.</w:t>
      </w: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69825" cy="2752370"/>
            <wp:effectExtent l="0" t="0" r="0" b="0"/>
            <wp:docPr id="1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669825" cy="2752370"/>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2.20: Chạy phần Complete trong SQL Server</w:t>
      </w:r>
    </w:p>
    <w:p w:rsidR="008729EB" w:rsidRDefault="008729EB">
      <w:pPr>
        <w:ind w:firstLine="720"/>
        <w:jc w:val="center"/>
        <w:rPr>
          <w:rFonts w:ascii="Times New Roman" w:eastAsia="Times New Roman" w:hAnsi="Times New Roman" w:cs="Times New Roman"/>
          <w:sz w:val="26"/>
          <w:szCs w:val="26"/>
        </w:rPr>
      </w:pPr>
    </w:p>
    <w:p w:rsidR="008729EB" w:rsidRDefault="00AD7611">
      <w:pPr>
        <w:pBdr>
          <w:top w:val="nil"/>
          <w:left w:val="nil"/>
          <w:bottom w:val="nil"/>
          <w:right w:val="nil"/>
          <w:between w:val="nil"/>
        </w:pBdr>
        <w:shd w:val="clear" w:color="auto" w:fill="FFFFFF"/>
        <w:spacing w:before="0" w:after="15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19</w:t>
      </w:r>
      <w:r>
        <w:rPr>
          <w:rFonts w:ascii="Times New Roman" w:eastAsia="Times New Roman" w:hAnsi="Times New Roman" w:cs="Times New Roman"/>
          <w:color w:val="000000"/>
          <w:sz w:val="26"/>
          <w:szCs w:val="26"/>
        </w:rPr>
        <w:t>: Bạn khởi động Microsoft SQL Server 2014 Management Studio lên để tiếp tục.</w:t>
      </w:r>
    </w:p>
    <w:p w:rsidR="008729EB" w:rsidRDefault="00AD7611">
      <w:pPr>
        <w:numPr>
          <w:ilvl w:val="0"/>
          <w:numId w:val="7"/>
        </w:numPr>
        <w:shd w:val="clear" w:color="auto" w:fill="FFFFFF"/>
        <w:spacing w:before="280" w:after="280"/>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tài khoản theo SQL Server Authentication(Đăng nhập theo tài khoản database).</w:t>
      </w:r>
    </w:p>
    <w:p w:rsidR="008729EB" w:rsidRDefault="00AD7611">
      <w:pPr>
        <w:shd w:val="clear" w:color="auto" w:fill="FFFFFF"/>
        <w:spacing w:before="280" w:after="280"/>
        <w:ind w:left="3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Server type: bạn chọn Database Engine.</w:t>
      </w:r>
    </w:p>
    <w:p w:rsidR="008729EB" w:rsidRDefault="00AD7611">
      <w:pPr>
        <w:shd w:val="clear" w:color="auto" w:fill="FFFFFF"/>
        <w:spacing w:before="280" w:after="280"/>
        <w:ind w:left="3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Server name: bạn chọn tên máy của bạn.</w:t>
      </w:r>
    </w:p>
    <w:p w:rsidR="008729EB" w:rsidRDefault="00AD7611">
      <w:pPr>
        <w:shd w:val="clear" w:color="auto" w:fill="FFFFFF"/>
        <w:spacing w:before="280" w:after="280"/>
        <w:ind w:left="3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Authentication: bạn chọn SQL Server Authentication.</w:t>
      </w:r>
    </w:p>
    <w:p w:rsidR="008729EB" w:rsidRDefault="00AD7611">
      <w:pPr>
        <w:shd w:val="clear" w:color="auto" w:fill="FFFFFF"/>
        <w:spacing w:before="280" w:after="280"/>
        <w:ind w:left="3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Login: bạn điền sa là mặc định khi bạn cài đặt.</w:t>
      </w:r>
    </w:p>
    <w:p w:rsidR="008729EB" w:rsidRDefault="00AD7611">
      <w:pPr>
        <w:shd w:val="clear" w:color="auto" w:fill="FFFFFF"/>
        <w:spacing w:before="280" w:after="280"/>
        <w:ind w:left="3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Password: bạn điền password lúc bạn cài đặt mặc định là 123456.</w:t>
      </w:r>
    </w:p>
    <w:p w:rsidR="008729EB" w:rsidRDefault="00AD7611">
      <w:pPr>
        <w:shd w:val="clear" w:color="auto" w:fill="FFFFFF"/>
        <w:spacing w:before="280" w:after="280"/>
        <w:ind w:left="36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57143" cy="3057143"/>
            <wp:effectExtent l="0" t="0" r="0" b="0"/>
            <wp:docPr id="1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057143" cy="3057143"/>
                    </a:xfrm>
                    <a:prstGeom prst="rect">
                      <a:avLst/>
                    </a:prstGeom>
                    <a:ln/>
                  </pic:spPr>
                </pic:pic>
              </a:graphicData>
            </a:graphic>
          </wp:inline>
        </w:drawing>
      </w:r>
    </w:p>
    <w:p w:rsidR="008729EB" w:rsidRDefault="00AD7611">
      <w:pPr>
        <w:shd w:val="clear" w:color="auto" w:fill="FFFFFF"/>
        <w:spacing w:before="280" w:after="280"/>
        <w:ind w:left="14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2.21: Thiết lập tài khoản theo SQL Server Authentication</w:t>
      </w:r>
    </w:p>
    <w:p w:rsidR="008729EB" w:rsidRDefault="00AD7611">
      <w:pPr>
        <w:spacing w:before="0" w:after="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Thiết lập tài khoản theo Windows Authentication(Đăng nhập theo tài khoản của máy).</w:t>
      </w:r>
    </w:p>
    <w:p w:rsidR="008729EB" w:rsidRDefault="00AD7611">
      <w:pPr>
        <w:shd w:val="clear" w:color="auto" w:fill="FFFFFF"/>
        <w:spacing w:before="280" w:after="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Server type: bạn chọn Database Engine.</w:t>
      </w:r>
    </w:p>
    <w:p w:rsidR="008729EB" w:rsidRDefault="00AD7611">
      <w:pPr>
        <w:shd w:val="clear" w:color="auto" w:fill="FFFFFF"/>
        <w:spacing w:before="280" w:after="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Server name: bạn chọn tên máy của bạn.</w:t>
      </w:r>
    </w:p>
    <w:p w:rsidR="008729EB" w:rsidRDefault="00AD7611">
      <w:pPr>
        <w:shd w:val="clear" w:color="auto" w:fill="FFFFFF"/>
        <w:spacing w:before="280" w:after="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Phần Authenticati</w:t>
      </w:r>
      <w:r>
        <w:rPr>
          <w:rFonts w:ascii="Times New Roman" w:eastAsia="Times New Roman" w:hAnsi="Times New Roman" w:cs="Times New Roman"/>
          <w:sz w:val="26"/>
          <w:szCs w:val="26"/>
        </w:rPr>
        <w:t>on: bạn chọn Windows Authentication.</w:t>
      </w:r>
    </w:p>
    <w:p w:rsidR="008729EB" w:rsidRDefault="008729EB">
      <w:pPr>
        <w:ind w:firstLine="720"/>
        <w:rPr>
          <w:rFonts w:ascii="Times New Roman" w:eastAsia="Times New Roman" w:hAnsi="Times New Roman" w:cs="Times New Roman"/>
          <w:sz w:val="26"/>
          <w:szCs w:val="26"/>
        </w:rPr>
      </w:pPr>
    </w:p>
    <w:p w:rsidR="008729EB" w:rsidRDefault="00AD7611">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57143" cy="3057143"/>
            <wp:effectExtent l="0" t="0" r="0" b="0"/>
            <wp:docPr id="1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4057143" cy="3057143"/>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Hình 2.22: </w:t>
      </w:r>
      <w:r>
        <w:rPr>
          <w:rFonts w:ascii="Times New Roman" w:eastAsia="Times New Roman" w:hAnsi="Times New Roman" w:cs="Times New Roman"/>
          <w:b/>
          <w:i/>
          <w:sz w:val="26"/>
          <w:szCs w:val="26"/>
          <w:highlight w:val="white"/>
        </w:rPr>
        <w:t>Thiết lập tài khoản theo Windows Authentication</w:t>
      </w:r>
    </w:p>
    <w:p w:rsidR="008729EB" w:rsidRDefault="00AD7611">
      <w:pPr>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 khi thiết lập bạn nhấn </w:t>
      </w:r>
      <w:r>
        <w:rPr>
          <w:rFonts w:ascii="Times New Roman" w:eastAsia="Times New Roman" w:hAnsi="Times New Roman" w:cs="Times New Roman"/>
          <w:b/>
          <w:sz w:val="26"/>
          <w:szCs w:val="26"/>
          <w:highlight w:val="white"/>
        </w:rPr>
        <w:t>Connect</w:t>
      </w:r>
      <w:r>
        <w:rPr>
          <w:rFonts w:ascii="Times New Roman" w:eastAsia="Times New Roman" w:hAnsi="Times New Roman" w:cs="Times New Roman"/>
          <w:sz w:val="26"/>
          <w:szCs w:val="26"/>
          <w:highlight w:val="white"/>
        </w:rPr>
        <w:t> để kết nối</w:t>
      </w:r>
    </w:p>
    <w:p w:rsidR="008729EB" w:rsidRDefault="00AD7611">
      <w:pPr>
        <w:pBdr>
          <w:top w:val="nil"/>
          <w:left w:val="nil"/>
          <w:bottom w:val="nil"/>
          <w:right w:val="nil"/>
          <w:between w:val="nil"/>
        </w:pBdr>
        <w:shd w:val="clear" w:color="auto" w:fill="FFFFFF"/>
        <w:spacing w:before="0" w:after="15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highlight w:val="white"/>
        </w:rPr>
        <w:t>Bước 20</w:t>
      </w:r>
      <w:r>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color w:val="000000"/>
          <w:sz w:val="26"/>
          <w:szCs w:val="26"/>
        </w:rPr>
        <w:t>Sau khi kết nối thành công ta sẽ được giao diện như hình.</w:t>
      </w:r>
    </w:p>
    <w:p w:rsidR="008729EB" w:rsidRDefault="008729EB">
      <w:pPr>
        <w:pBdr>
          <w:top w:val="nil"/>
          <w:left w:val="nil"/>
          <w:bottom w:val="nil"/>
          <w:right w:val="nil"/>
          <w:between w:val="nil"/>
        </w:pBdr>
        <w:shd w:val="clear" w:color="auto" w:fill="FFFFFF"/>
        <w:spacing w:before="0" w:after="150" w:line="240" w:lineRule="auto"/>
        <w:ind w:firstLine="720"/>
        <w:rPr>
          <w:rFonts w:ascii="Times New Roman" w:eastAsia="Times New Roman" w:hAnsi="Times New Roman" w:cs="Times New Roman"/>
          <w:color w:val="222C37"/>
          <w:sz w:val="26"/>
          <w:szCs w:val="26"/>
        </w:rPr>
      </w:pPr>
    </w:p>
    <w:p w:rsidR="008729EB" w:rsidRDefault="00AD7611">
      <w:pPr>
        <w:pBdr>
          <w:top w:val="nil"/>
          <w:left w:val="nil"/>
          <w:bottom w:val="nil"/>
          <w:right w:val="nil"/>
          <w:between w:val="nil"/>
        </w:pBdr>
        <w:shd w:val="clear" w:color="auto" w:fill="FFFFFF"/>
        <w:spacing w:before="0" w:after="150" w:line="240" w:lineRule="auto"/>
        <w:jc w:val="center"/>
        <w:rPr>
          <w:rFonts w:ascii="Times New Roman" w:eastAsia="Times New Roman" w:hAnsi="Times New Roman" w:cs="Times New Roman"/>
          <w:color w:val="222C37"/>
          <w:sz w:val="26"/>
          <w:szCs w:val="26"/>
        </w:rPr>
      </w:pPr>
      <w:r>
        <w:rPr>
          <w:rFonts w:ascii="Times New Roman" w:eastAsia="Times New Roman" w:hAnsi="Times New Roman" w:cs="Times New Roman"/>
          <w:noProof/>
          <w:color w:val="222C37"/>
          <w:sz w:val="26"/>
          <w:szCs w:val="26"/>
        </w:rPr>
        <w:drawing>
          <wp:inline distT="0" distB="0" distL="0" distR="0">
            <wp:extent cx="5080280" cy="2707311"/>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080280" cy="2707311"/>
                    </a:xfrm>
                    <a:prstGeom prst="rect">
                      <a:avLst/>
                    </a:prstGeom>
                    <a:ln/>
                  </pic:spPr>
                </pic:pic>
              </a:graphicData>
            </a:graphic>
          </wp:inline>
        </w:drawing>
      </w:r>
    </w:p>
    <w:p w:rsidR="008729EB" w:rsidRDefault="00AD7611">
      <w:pPr>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2.23: Giao diện SQL Server sau khi cài đặt xong</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chúng ta đã cài đặt xong phần mềm SQL Server 2014.</w:t>
      </w:r>
    </w:p>
    <w:p w:rsidR="008729EB" w:rsidRDefault="00AD7611">
      <w:pPr>
        <w:pStyle w:val="Heading1"/>
        <w:ind w:left="360"/>
        <w:jc w:val="center"/>
        <w:rPr>
          <w:rFonts w:ascii="Times New Roman" w:eastAsia="Times New Roman" w:hAnsi="Times New Roman" w:cs="Times New Roman"/>
          <w:b/>
          <w:color w:val="000000"/>
        </w:rPr>
      </w:pPr>
      <w:bookmarkStart w:id="30" w:name="_heading=h.3as4poj" w:colFirst="0" w:colLast="0"/>
      <w:bookmarkEnd w:id="30"/>
      <w:r>
        <w:rPr>
          <w:rFonts w:ascii="Times New Roman" w:eastAsia="Times New Roman" w:hAnsi="Times New Roman" w:cs="Times New Roman"/>
          <w:b/>
          <w:color w:val="000000"/>
        </w:rPr>
        <w:t>CHƯƠNG III: GIỚI THIỆU VỀ ASP.NET MVC</w:t>
      </w:r>
    </w:p>
    <w:p w:rsidR="008729EB" w:rsidRDefault="00AD7611">
      <w:pPr>
        <w:pStyle w:val="Heading2"/>
        <w:ind w:left="360"/>
        <w:rPr>
          <w:rFonts w:ascii="Times New Roman" w:eastAsia="Times New Roman" w:hAnsi="Times New Roman" w:cs="Times New Roman"/>
          <w:b/>
          <w:color w:val="000000"/>
          <w:sz w:val="28"/>
          <w:szCs w:val="28"/>
        </w:rPr>
      </w:pPr>
      <w:bookmarkStart w:id="31" w:name="_heading=h.1pxezwc" w:colFirst="0" w:colLast="0"/>
      <w:bookmarkEnd w:id="31"/>
      <w:r>
        <w:rPr>
          <w:rFonts w:ascii="Times New Roman" w:eastAsia="Times New Roman" w:hAnsi="Times New Roman" w:cs="Times New Roman"/>
          <w:b/>
          <w:color w:val="000000"/>
          <w:sz w:val="28"/>
          <w:szCs w:val="28"/>
        </w:rPr>
        <w:t xml:space="preserve">3.1 Giới thiệu về ASP.NET </w:t>
      </w:r>
    </w:p>
    <w:p w:rsidR="008729EB" w:rsidRDefault="00AD7611">
      <w:pPr>
        <w:pStyle w:val="Heading3"/>
        <w:ind w:left="360"/>
        <w:rPr>
          <w:rFonts w:ascii="Times New Roman" w:eastAsia="Times New Roman" w:hAnsi="Times New Roman" w:cs="Times New Roman"/>
          <w:b/>
          <w:sz w:val="26"/>
          <w:szCs w:val="26"/>
        </w:rPr>
      </w:pPr>
      <w:bookmarkStart w:id="32" w:name="_heading=h.49x2ik5" w:colFirst="0" w:colLast="0"/>
      <w:bookmarkEnd w:id="32"/>
      <w:r>
        <w:rPr>
          <w:rFonts w:ascii="Times New Roman" w:eastAsia="Times New Roman" w:hAnsi="Times New Roman" w:cs="Times New Roman"/>
          <w:b/>
          <w:color w:val="000000"/>
          <w:sz w:val="26"/>
          <w:szCs w:val="26"/>
        </w:rPr>
        <w:t xml:space="preserve">3.1.1 ASP.NET là gì ? </w:t>
      </w:r>
    </w:p>
    <w:p w:rsidR="008729EB" w:rsidRDefault="00AD7611">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Trong nhiều năm qua, ASP đã được cho rằng đó thực sự là</w:t>
      </w:r>
      <w:r>
        <w:rPr>
          <w:rFonts w:ascii="Times New Roman" w:eastAsia="Times New Roman" w:hAnsi="Times New Roman" w:cs="Times New Roman"/>
          <w:sz w:val="26"/>
          <w:szCs w:val="26"/>
        </w:rPr>
        <w:t xml:space="preserve"> một sự lựa chọn hàng đầu cho web developers trong việc xây dựng những website trên máy chủ web Windows bởi nó vừa linh hoạt vừa đầy sức mạnh. Đầu năm 2002, Microsoft đã cho ra đời một công nghệ mới đó chính là ASP.NET. Đây thực sự là một bước nhảy vượt bậ</w:t>
      </w:r>
      <w:r>
        <w:rPr>
          <w:rFonts w:ascii="Times New Roman" w:eastAsia="Times New Roman" w:hAnsi="Times New Roman" w:cs="Times New Roman"/>
          <w:sz w:val="26"/>
          <w:szCs w:val="26"/>
        </w:rPr>
        <w:t>c của ASP về cả phương diện tinh tế lẫn hiệu quả cho các developers.</w:t>
      </w:r>
    </w:p>
    <w:p w:rsidR="008729EB" w:rsidRDefault="00AD7611">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ASP.NET là một nền tảng để phát triển Web, cung cấp cho chúng ta nhiều mô hình về lập trình và các dịch vụ cần thiết  để xây dựng web mạnh mẽ cho máy tính, các thiết bị di động.</w:t>
      </w:r>
    </w:p>
    <w:p w:rsidR="008729EB" w:rsidRDefault="00AD7611">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 là một phần của .NET, các mã dễ dàng được biên dịch, viết, mở rộng và tái sử dụng trong khuôn khổ của .NET.</w:t>
      </w:r>
    </w:p>
    <w:p w:rsidR="008729EB" w:rsidRDefault="00AD7611">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ASP.NET có thể được viết bởi bất cứ ngôn ngữ dưới đây: C#, VB.NET.</w:t>
      </w:r>
    </w:p>
    <w:p w:rsidR="008729EB" w:rsidRDefault="00AD7611">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ASP.NET sử dụng kỹ thuật lập trình bên phía server, mã lệnh được biên dịch và thi hành tại Web Server. Sau khi được Server đọc, biên dịch và thi hành, kết quả tự động được chuyển sang HTML/JavaScript/CSS và trả về cho Client. Tất cả các xử lý lệnh ASP.NET </w:t>
      </w:r>
      <w:r>
        <w:rPr>
          <w:rFonts w:ascii="Times New Roman" w:eastAsia="Times New Roman" w:hAnsi="Times New Roman" w:cs="Times New Roman"/>
          <w:sz w:val="26"/>
          <w:szCs w:val="26"/>
        </w:rPr>
        <w:t>đều được thực hiện tại Server và do đó, gọi là kỹ thuật lập trình ở phía server.</w:t>
      </w:r>
    </w:p>
    <w:p w:rsidR="008729EB" w:rsidRDefault="00AD7611">
      <w:pPr>
        <w:pStyle w:val="Heading3"/>
        <w:ind w:left="360"/>
        <w:rPr>
          <w:rFonts w:ascii="Times New Roman" w:eastAsia="Times New Roman" w:hAnsi="Times New Roman" w:cs="Times New Roman"/>
          <w:b/>
          <w:color w:val="000000"/>
          <w:sz w:val="26"/>
          <w:szCs w:val="26"/>
        </w:rPr>
      </w:pPr>
      <w:bookmarkStart w:id="33" w:name="_heading=h.2p2csry" w:colFirst="0" w:colLast="0"/>
      <w:bookmarkEnd w:id="33"/>
      <w:r>
        <w:rPr>
          <w:rFonts w:ascii="Times New Roman" w:eastAsia="Times New Roman" w:hAnsi="Times New Roman" w:cs="Times New Roman"/>
          <w:b/>
          <w:color w:val="000000"/>
          <w:sz w:val="26"/>
          <w:szCs w:val="26"/>
        </w:rPr>
        <w:t>3.1.2 ASP.NET Web Form</w:t>
      </w:r>
    </w:p>
    <w:p w:rsidR="008729EB" w:rsidRDefault="00AD7611">
      <w:pPr>
        <w:ind w:left="360" w:firstLine="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ASP.NET Web Form mở rộng mô hình hướng sự kiện tương tác với các ứng dụng web. Trình duyệt gửi trang web lên  Web Server, sau đó Web Serv</w:t>
      </w:r>
      <w:r>
        <w:rPr>
          <w:rFonts w:ascii="Times New Roman" w:eastAsia="Times New Roman" w:hAnsi="Times New Roman" w:cs="Times New Roman"/>
          <w:sz w:val="26"/>
          <w:szCs w:val="26"/>
          <w:highlight w:val="white"/>
        </w:rPr>
        <w:t>er trả về các mã HTML đã được xử lí.</w:t>
      </w:r>
    </w:p>
    <w:p w:rsidR="008729EB" w:rsidRDefault="00AD7611">
      <w:pPr>
        <w:shd w:val="clear" w:color="auto" w:fill="FFFFFF"/>
        <w:spacing w:before="280" w:after="280"/>
        <w:ind w:left="360" w:firstLine="360"/>
        <w:jc w:val="left"/>
        <w:rPr>
          <w:rFonts w:ascii="Verdana" w:eastAsia="Verdana" w:hAnsi="Verdana" w:cs="Verdana"/>
          <w:color w:val="222222"/>
          <w:sz w:val="23"/>
          <w:szCs w:val="23"/>
        </w:rPr>
      </w:pPr>
      <w:r>
        <w:rPr>
          <w:rFonts w:ascii="Times New Roman" w:eastAsia="Times New Roman" w:hAnsi="Times New Roman" w:cs="Times New Roman"/>
          <w:sz w:val="26"/>
          <w:szCs w:val="26"/>
          <w:highlight w:val="white"/>
        </w:rPr>
        <w:t>ASP.NET Framwork giúp lưu trữ thông tin về trạng thái của ứng dụng dưới dạng:</w:t>
      </w:r>
    </w:p>
    <w:p w:rsidR="008729EB" w:rsidRDefault="00AD7611">
      <w:pPr>
        <w:numPr>
          <w:ilvl w:val="0"/>
          <w:numId w:val="8"/>
        </w:numPr>
        <w:pBdr>
          <w:top w:val="nil"/>
          <w:left w:val="nil"/>
          <w:bottom w:val="nil"/>
          <w:right w:val="nil"/>
          <w:between w:val="nil"/>
        </w:pBdr>
        <w:shd w:val="clear" w:color="auto" w:fill="FFFFFF"/>
        <w:spacing w:before="280"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Page state</w:t>
      </w:r>
    </w:p>
    <w:p w:rsidR="008729EB" w:rsidRDefault="00AD7611">
      <w:pPr>
        <w:numPr>
          <w:ilvl w:val="0"/>
          <w:numId w:val="8"/>
        </w:numPr>
        <w:pBdr>
          <w:top w:val="nil"/>
          <w:left w:val="nil"/>
          <w:bottom w:val="nil"/>
          <w:right w:val="nil"/>
          <w:between w:val="nil"/>
        </w:pBdr>
        <w:shd w:val="clear" w:color="auto" w:fill="FFFFFF"/>
        <w:spacing w:before="0" w:after="28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Session state</w:t>
      </w:r>
    </w:p>
    <w:p w:rsidR="008729EB" w:rsidRDefault="00AD7611">
      <w:pPr>
        <w:shd w:val="clear" w:color="auto" w:fill="FFFFFF"/>
        <w:spacing w:before="0" w:after="390"/>
        <w:ind w:left="360"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Page state</w:t>
      </w:r>
      <w:r>
        <w:rPr>
          <w:rFonts w:ascii="Times New Roman" w:eastAsia="Times New Roman" w:hAnsi="Times New Roman" w:cs="Times New Roman"/>
          <w:sz w:val="26"/>
          <w:szCs w:val="26"/>
        </w:rPr>
        <w:t> là trạng thái của client, các nội dung nhập vào input fileds trong web form.</w:t>
      </w:r>
    </w:p>
    <w:p w:rsidR="008729EB" w:rsidRDefault="00AD7611">
      <w:pPr>
        <w:shd w:val="clear" w:color="auto" w:fill="FFFFFF"/>
        <w:spacing w:before="0" w:after="390"/>
        <w:ind w:left="360"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Session state</w:t>
      </w:r>
      <w:r>
        <w:rPr>
          <w:rFonts w:ascii="Times New Roman" w:eastAsia="Times New Roman" w:hAnsi="Times New Roman" w:cs="Times New Roman"/>
          <w:sz w:val="26"/>
          <w:szCs w:val="26"/>
        </w:rPr>
        <w:t> là tập hợp các thông tin trong một phiên làm việc. Để dễ dàng hiểu điều này, chúng ta xét ví dụ về một trang mua hàng:</w:t>
      </w:r>
    </w:p>
    <w:p w:rsidR="008729EB" w:rsidRDefault="00AD7611">
      <w:pPr>
        <w:shd w:val="clear" w:color="auto" w:fill="FFFFFF"/>
        <w:spacing w:before="0" w:after="390"/>
        <w:ind w:left="360" w:firstLine="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Ta có 2 trang, tạm gọi là trang Mua hàng và Tính tiền Khi người dùng thêm một món hàng và</w:t>
      </w:r>
      <w:r>
        <w:rPr>
          <w:rFonts w:ascii="Times New Roman" w:eastAsia="Times New Roman" w:hAnsi="Times New Roman" w:cs="Times New Roman"/>
          <w:sz w:val="26"/>
          <w:szCs w:val="26"/>
          <w:highlight w:val="white"/>
        </w:rPr>
        <w:t>o giỏ, món hàng được chọn từ trang Mua hàng. Sau đó tổng các món hàng được mua và giá được hiển thị ở trang Tính tiền. Nếu chỉ sử dụng giao thức HTTP thì nó không thể giữ tất cả các thông tin từ các trang khác nhau. Thậ</w:t>
      </w:r>
      <w:r>
        <w:rPr>
          <w:rFonts w:ascii="Times New Roman" w:eastAsia="Times New Roman" w:hAnsi="Times New Roman" w:cs="Times New Roman"/>
          <w:sz w:val="26"/>
          <w:szCs w:val="26"/>
          <w:highlight w:val="white"/>
        </w:rPr>
        <w:t>t may, ASP.NET Session state giúp chúng ta tập hợp và giữ thông tin này trong suốt phiên làm việc(session). Chúng ta có thể thoải mái sử dụng theo mục đích của mình.</w:t>
      </w:r>
    </w:p>
    <w:p w:rsidR="008729EB" w:rsidRDefault="00AD7611">
      <w:pPr>
        <w:shd w:val="clear" w:color="auto" w:fill="FFFFFF"/>
        <w:spacing w:before="0" w:after="390"/>
        <w:ind w:left="36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Các thành phần của ASP.NET 3.5:</w:t>
      </w:r>
    </w:p>
    <w:p w:rsidR="008729EB" w:rsidRDefault="00AD7611">
      <w:pPr>
        <w:shd w:val="clear" w:color="auto" w:fill="FFFFFF"/>
        <w:spacing w:before="0" w:after="39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79743" cy="2133937"/>
            <wp:effectExtent l="0" t="0" r="0" b="0"/>
            <wp:docPr id="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679743" cy="2133937"/>
                    </a:xfrm>
                    <a:prstGeom prst="rect">
                      <a:avLst/>
                    </a:prstGeom>
                    <a:ln/>
                  </pic:spPr>
                </pic:pic>
              </a:graphicData>
            </a:graphic>
          </wp:inline>
        </w:drawing>
      </w:r>
    </w:p>
    <w:p w:rsidR="008729EB" w:rsidRDefault="00AD7611">
      <w:pPr>
        <w:shd w:val="clear" w:color="auto" w:fill="FFFFFF"/>
        <w:spacing w:before="0" w:after="39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3.1: Các thành phần của ASP.NET 3.5</w:t>
      </w:r>
    </w:p>
    <w:p w:rsidR="008729EB" w:rsidRDefault="00AD7611">
      <w:pPr>
        <w:pStyle w:val="Heading3"/>
        <w:ind w:left="360"/>
        <w:rPr>
          <w:rFonts w:ascii="Times New Roman" w:eastAsia="Times New Roman" w:hAnsi="Times New Roman" w:cs="Times New Roman"/>
          <w:b/>
          <w:color w:val="000000"/>
          <w:sz w:val="26"/>
          <w:szCs w:val="26"/>
        </w:rPr>
      </w:pPr>
      <w:bookmarkStart w:id="34" w:name="_heading=h.147n2zr" w:colFirst="0" w:colLast="0"/>
      <w:bookmarkEnd w:id="34"/>
      <w:r>
        <w:rPr>
          <w:rFonts w:ascii="Times New Roman" w:eastAsia="Times New Roman" w:hAnsi="Times New Roman" w:cs="Times New Roman"/>
          <w:b/>
          <w:color w:val="000000"/>
          <w:sz w:val="26"/>
          <w:szCs w:val="26"/>
        </w:rPr>
        <w:t>3.1.3 Các ưu điểm và quá trình biên dịch của ASP.NET</w:t>
      </w:r>
    </w:p>
    <w:p w:rsidR="008729EB" w:rsidRDefault="00AD7611">
      <w:pPr>
        <w:shd w:val="clear" w:color="auto" w:fill="FFFFFF"/>
        <w:spacing w:before="0" w:after="39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ASP. NET sử dụng phong cách lập trình mới: Code behide. Tách code riêng, giao diện riêng. Dễ đọc, dễ quản lý và bảo trì.</w:t>
      </w:r>
    </w:p>
    <w:p w:rsidR="008729EB" w:rsidRDefault="00AD7611">
      <w:pPr>
        <w:shd w:val="clear" w:color="auto" w:fill="FFFFFF"/>
        <w:spacing w:before="0" w:after="390"/>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Hỗ trợ nhiều web server control .</w:t>
      </w:r>
    </w:p>
    <w:p w:rsidR="008729EB" w:rsidRDefault="00AD7611">
      <w:pPr>
        <w:shd w:val="clear" w:color="auto" w:fill="FFFFFF"/>
        <w:spacing w:before="0" w:after="390"/>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H</w:t>
      </w:r>
      <w:r>
        <w:rPr>
          <w:rFonts w:ascii="Times New Roman" w:eastAsia="Times New Roman" w:hAnsi="Times New Roman" w:cs="Times New Roman"/>
          <w:sz w:val="26"/>
          <w:szCs w:val="26"/>
          <w:highlight w:val="white"/>
        </w:rPr>
        <w:t>ỗ trợ thiết kế và xây dựng MasterPage lồng nhau.</w:t>
      </w:r>
    </w:p>
    <w:p w:rsidR="008729EB" w:rsidRDefault="00AD7611">
      <w:pPr>
        <w:shd w:val="clear" w:color="auto" w:fill="FFFFFF"/>
        <w:spacing w:before="0" w:after="390"/>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Hỗ trợ bẫy lỗi (debug) JavaScript.</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rPr>
        <w:t>Hỗ trợ kỹ thuật truy cập dữ liệu mới LINQ.</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kỹ thuật bất đồng bộ ASP.Net Ajax.</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ASP.Net hỗ trợ mạnh mẽ bộ thư viện phong phú và đa dạng của .Net Framework, làmviệc với XML, Web Service, truy cập cơ sở dữ liệu qua ADO.Net, …</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ASPX và ASP có thể cùng hoạt động trong 1 ứng dụng.</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Kiến trúc lập trình giống ứng dụng trên Windows.</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Hỗ </w:t>
      </w:r>
      <w:r>
        <w:rPr>
          <w:rFonts w:ascii="Times New Roman" w:eastAsia="Times New Roman" w:hAnsi="Times New Roman" w:cs="Times New Roman"/>
          <w:sz w:val="26"/>
          <w:szCs w:val="26"/>
        </w:rPr>
        <w:t>trợ quản lý trạng thái của các control.</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Tự động phát sinh mã HTML cho các Server control tương ứng với từng loại Browser.</w:t>
      </w:r>
    </w:p>
    <w:p w:rsidR="008729EB" w:rsidRDefault="00AD7611">
      <w:pPr>
        <w:shd w:val="clear" w:color="auto" w:fill="FFFFFF"/>
        <w:spacing w:before="280" w:after="280"/>
        <w:ind w:left="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Hỗ trợ nhiều cơ chế Cache…</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rPr>
        <w:t>Trang ASP.Net được biên dịch trước. Thay vì phải đọc và thông dịch mỗi khi trang web được yêu cầu, ASP.Net biên dịch những trang web động thành những tập tin DLL mà.</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Server có thể thi hành nhanh chóng và hiệu quả. Làm gia tăng tốc độ thựcthi so với kỹ th</w:t>
      </w:r>
      <w:r>
        <w:rPr>
          <w:rFonts w:ascii="Times New Roman" w:eastAsia="Times New Roman" w:hAnsi="Times New Roman" w:cs="Times New Roman"/>
          <w:sz w:val="26"/>
          <w:szCs w:val="26"/>
        </w:rPr>
        <w:t>uật thông dịch của ASP…</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Quá trình biên dịch trong ASP.NET: </w:t>
      </w:r>
    </w:p>
    <w:p w:rsidR="008729EB" w:rsidRDefault="00AD7611">
      <w:pPr>
        <w:shd w:val="clear" w:color="auto" w:fill="FFFFFF"/>
        <w:spacing w:before="280" w:after="28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670365" cy="2039151"/>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670365" cy="2039151"/>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3.2: Mô phỏng quá trình biên dịch trong ASP.NET</w:t>
      </w:r>
    </w:p>
    <w:p w:rsidR="008729EB" w:rsidRDefault="00AD7611">
      <w:pPr>
        <w:pStyle w:val="Heading2"/>
        <w:ind w:left="360"/>
        <w:rPr>
          <w:rFonts w:ascii="Times New Roman" w:eastAsia="Times New Roman" w:hAnsi="Times New Roman" w:cs="Times New Roman"/>
          <w:b/>
          <w:color w:val="000000"/>
          <w:sz w:val="28"/>
          <w:szCs w:val="28"/>
        </w:rPr>
      </w:pPr>
      <w:bookmarkStart w:id="35" w:name="_heading=h.3o7alnk" w:colFirst="0" w:colLast="0"/>
      <w:bookmarkEnd w:id="35"/>
      <w:r>
        <w:rPr>
          <w:rFonts w:ascii="Times New Roman" w:eastAsia="Times New Roman" w:hAnsi="Times New Roman" w:cs="Times New Roman"/>
          <w:b/>
          <w:color w:val="000000"/>
          <w:sz w:val="28"/>
          <w:szCs w:val="28"/>
        </w:rPr>
        <w:t>3.2 Mô hình MVC</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MVC được phát minh tại Xerox Parc vào những năm 70, bởi TrygveReenskaug. MVC lần đầu tiên xuất hiện công khai là trong Smal</w:t>
      </w:r>
      <w:r>
        <w:rPr>
          <w:rFonts w:ascii="Times New Roman" w:eastAsia="Times New Roman" w:hAnsi="Times New Roman" w:cs="Times New Roman"/>
          <w:sz w:val="26"/>
          <w:szCs w:val="26"/>
        </w:rPr>
        <w:t>ltalk-80. Sau đó trong một thời gian dài hầu nhƣ không có thông tin nào về MVC, ngay cả trong tài liệu 80 Smalltalk. Các giấy tờ quan trọng đầu tiên đƣợc công bố trên MVC là “A Cookbook for Using the Model-View-Controller User Interface Paradigm in Smallta</w:t>
      </w:r>
      <w:r>
        <w:rPr>
          <w:rFonts w:ascii="Times New Roman" w:eastAsia="Times New Roman" w:hAnsi="Times New Roman" w:cs="Times New Roman"/>
          <w:sz w:val="26"/>
          <w:szCs w:val="26"/>
        </w:rPr>
        <w:t>lk - 80”, bởi Glenn Krasner và Stephen Pope, xuất bản trong tháng 8 / tháng 9 năm 1988.</w:t>
      </w:r>
    </w:p>
    <w:p w:rsidR="008729EB" w:rsidRDefault="00AD7611">
      <w:pPr>
        <w:shd w:val="clear" w:color="auto" w:fill="FFFFFF"/>
        <w:spacing w:before="280" w:after="280"/>
        <w:ind w:left="360" w:firstLine="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MVC (Model – View - Controller) là một design partern đã tồn tại rất lâu trong ngành công nghệ phần mềm. Một ứng dụng viết theo mô hình MVC sẽ bao gồm 3 thành phần tách</w:t>
      </w:r>
      <w:r>
        <w:rPr>
          <w:rFonts w:ascii="Times New Roman" w:eastAsia="Times New Roman" w:hAnsi="Times New Roman" w:cs="Times New Roman"/>
          <w:sz w:val="26"/>
          <w:szCs w:val="26"/>
          <w:highlight w:val="white"/>
        </w:rPr>
        <w:t xml:space="preserve">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8729EB" w:rsidRDefault="00AD7611">
      <w:pPr>
        <w:shd w:val="clear" w:color="auto" w:fill="FFFFFF"/>
        <w:spacing w:before="280" w:after="28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72794" cy="2521324"/>
            <wp:effectExtent l="0" t="0" r="0" b="0"/>
            <wp:docPr id="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3672794" cy="2521324"/>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3.3: Minh họa mô hình MVC</w:t>
      </w:r>
    </w:p>
    <w:p w:rsidR="008729EB" w:rsidRDefault="00AD7611">
      <w:pPr>
        <w:numPr>
          <w:ilvl w:val="0"/>
          <w:numId w:val="4"/>
        </w:numPr>
        <w:shd w:val="clear" w:color="auto" w:fill="FFFFFF"/>
        <w:spacing w:before="280" w:after="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Model: ở phần trước mình đã nhắc lại cho các bạn về 3 tầng trong mô hình</w:t>
      </w:r>
    </w:p>
    <w:p w:rsidR="008729EB" w:rsidRDefault="00AD7611">
      <w:pPr>
        <w:numPr>
          <w:ilvl w:val="0"/>
          <w:numId w:val="4"/>
        </w:numPr>
        <w:pBdr>
          <w:top w:val="nil"/>
          <w:left w:val="nil"/>
          <w:bottom w:val="nil"/>
          <w:right w:val="nil"/>
          <w:between w:val="nil"/>
        </w:pBdr>
        <w:shd w:val="clear" w:color="auto" w:fill="FFFFFF"/>
        <w:spacing w:before="0" w:after="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 Tier thì trong đó gồm có 2 tầng Data Access Layer và tầng Business Logic Layer. Hai tầng này là hai tầng tương đương với tầng model trong mô hình MVC.</w:t>
      </w:r>
    </w:p>
    <w:p w:rsidR="008729EB" w:rsidRDefault="00AD7611">
      <w:pPr>
        <w:numPr>
          <w:ilvl w:val="0"/>
          <w:numId w:val="4"/>
        </w:numPr>
        <w:shd w:val="clear" w:color="auto" w:fill="FFFFFF"/>
        <w:spacing w:before="0" w:after="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View: là tầng giao diện, hiển thị dữ liệu được truy xuất từ tầng model. Tầng này tương đương với tầng Presentation Layer trong cấu trúc Three – Tier.</w:t>
      </w:r>
    </w:p>
    <w:p w:rsidR="008729EB" w:rsidRDefault="00AD7611">
      <w:pPr>
        <w:numPr>
          <w:ilvl w:val="0"/>
          <w:numId w:val="4"/>
        </w:numPr>
        <w:shd w:val="clear" w:color="auto" w:fill="FFFFFF"/>
        <w:spacing w:before="0" w:after="28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Controller: đây là tầng giúp kết nối giữa tầng model và tầng view trong mô hình MVC, có nghĩa là nếu phía </w:t>
      </w:r>
      <w:r>
        <w:rPr>
          <w:rFonts w:ascii="Times New Roman" w:eastAsia="Times New Roman" w:hAnsi="Times New Roman" w:cs="Times New Roman"/>
          <w:sz w:val="26"/>
          <w:szCs w:val="26"/>
        </w:rPr>
        <w:t>client yêu cầu hiển thị dữ liệu thì controller gọi giữ liệu từ model và trả về cho view vì view tương tác trực tiếp với client.</w:t>
      </w:r>
    </w:p>
    <w:p w:rsidR="008729EB" w:rsidRDefault="00AD7611">
      <w:pPr>
        <w:shd w:val="clear" w:color="auto" w:fill="FFFFFF"/>
        <w:spacing w:before="0" w:after="15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User yêu cầu hiển thị thông tin cá nhân của user</w:t>
      </w:r>
    </w:p>
    <w:p w:rsidR="008729EB" w:rsidRDefault="00AD7611">
      <w:pPr>
        <w:numPr>
          <w:ilvl w:val="0"/>
          <w:numId w:val="6"/>
        </w:numPr>
        <w:shd w:val="clear" w:color="auto" w:fill="FFFFFF"/>
        <w:spacing w:before="280" w:after="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User gửi một yêu cầu tới controller.</w:t>
      </w:r>
    </w:p>
    <w:p w:rsidR="008729EB" w:rsidRDefault="00AD7611">
      <w:pPr>
        <w:numPr>
          <w:ilvl w:val="0"/>
          <w:numId w:val="6"/>
        </w:numPr>
        <w:shd w:val="clear" w:color="auto" w:fill="FFFFFF"/>
        <w:spacing w:before="0" w:after="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Controller nhận yêu cầu, xử lý yêu</w:t>
      </w:r>
      <w:r>
        <w:rPr>
          <w:rFonts w:ascii="Times New Roman" w:eastAsia="Times New Roman" w:hAnsi="Times New Roman" w:cs="Times New Roman"/>
          <w:sz w:val="26"/>
          <w:szCs w:val="26"/>
        </w:rPr>
        <w:t xml:space="preserve"> cầu, nếu yêu cầu cần truy xuất dữ liệu thì controller sẽ gửi yêu đó xuống tầng model để truy xuất dữ liệu</w:t>
      </w:r>
    </w:p>
    <w:p w:rsidR="008729EB" w:rsidRDefault="00AD7611">
      <w:pPr>
        <w:numPr>
          <w:ilvl w:val="0"/>
          <w:numId w:val="6"/>
        </w:numPr>
        <w:shd w:val="clear" w:color="auto" w:fill="FFFFFF"/>
        <w:spacing w:before="0" w:after="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Tầng model sẽ lấy dữ liệu từ database sau đó truyền dữ liệu qua tầng view thông qua tầng controller để tầng view hiển thị dữ liệu cho User</w:t>
      </w:r>
    </w:p>
    <w:p w:rsidR="008729EB" w:rsidRDefault="00AD7611">
      <w:pPr>
        <w:numPr>
          <w:ilvl w:val="0"/>
          <w:numId w:val="6"/>
        </w:numPr>
        <w:shd w:val="clear" w:color="auto" w:fill="FFFFFF"/>
        <w:spacing w:before="0" w:after="280"/>
        <w:ind w:left="36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User sẽ thấy thông tin hiển thị ở giao diện và cụ thể ở đây là tầng view</w:t>
      </w:r>
    </w:p>
    <w:p w:rsidR="008729EB" w:rsidRDefault="00AD7611">
      <w:pPr>
        <w:pStyle w:val="Heading2"/>
        <w:ind w:left="360"/>
        <w:rPr>
          <w:rFonts w:ascii="Times New Roman" w:eastAsia="Times New Roman" w:hAnsi="Times New Roman" w:cs="Times New Roman"/>
          <w:b/>
          <w:color w:val="000000"/>
          <w:sz w:val="28"/>
          <w:szCs w:val="28"/>
        </w:rPr>
      </w:pPr>
      <w:bookmarkStart w:id="36" w:name="_heading=h.23ckvvd" w:colFirst="0" w:colLast="0"/>
      <w:bookmarkEnd w:id="36"/>
      <w:r>
        <w:rPr>
          <w:rFonts w:ascii="Times New Roman" w:eastAsia="Times New Roman" w:hAnsi="Times New Roman" w:cs="Times New Roman"/>
          <w:b/>
          <w:color w:val="000000"/>
          <w:sz w:val="28"/>
          <w:szCs w:val="28"/>
        </w:rPr>
        <w:t>3.3 Giới thiệu về ASP.NET MVC</w:t>
      </w:r>
    </w:p>
    <w:p w:rsidR="008729EB" w:rsidRDefault="00AD7611">
      <w:pPr>
        <w:pStyle w:val="Heading3"/>
        <w:ind w:left="360"/>
        <w:rPr>
          <w:rFonts w:ascii="Times New Roman" w:eastAsia="Times New Roman" w:hAnsi="Times New Roman" w:cs="Times New Roman"/>
          <w:b/>
          <w:color w:val="000000"/>
          <w:sz w:val="26"/>
          <w:szCs w:val="26"/>
        </w:rPr>
      </w:pPr>
      <w:bookmarkStart w:id="37" w:name="_heading=h.ihv636" w:colFirst="0" w:colLast="0"/>
      <w:bookmarkEnd w:id="37"/>
      <w:r>
        <w:rPr>
          <w:rFonts w:ascii="Times New Roman" w:eastAsia="Times New Roman" w:hAnsi="Times New Roman" w:cs="Times New Roman"/>
          <w:b/>
          <w:color w:val="000000"/>
          <w:sz w:val="26"/>
          <w:szCs w:val="26"/>
        </w:rPr>
        <w:t>3.3.1 Giới thiệu tổng quan về ASP.NET MVC</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MVC với những ưu điểm đã được ứng dụng nhiều trên các nền tảng (framework) khác nhau, trong đó có một n</w:t>
      </w:r>
      <w:r>
        <w:rPr>
          <w:rFonts w:ascii="Times New Roman" w:eastAsia="Times New Roman" w:hAnsi="Times New Roman" w:cs="Times New Roman"/>
          <w:sz w:val="26"/>
          <w:szCs w:val="26"/>
        </w:rPr>
        <w:t>ền tảng (framework) nổi tiếng được nhiều người biết đến và sử dụng đó là nền tảng (framework) ASP.NET MVC.</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ASP.NET MVC là một nền tảng (framework) phát triển ứng dụng web mới của Microsoft, nó kết hợp giữa tính hiệu quả và nhỏ gọn của mô hình model-viewcon</w:t>
      </w:r>
      <w:r>
        <w:rPr>
          <w:rFonts w:ascii="Times New Roman" w:eastAsia="Times New Roman" w:hAnsi="Times New Roman" w:cs="Times New Roman"/>
          <w:sz w:val="26"/>
          <w:szCs w:val="26"/>
        </w:rPr>
        <w:t>troller(MVC), những ý tƣởng và công nghệ hiện đại nhất, cùng với những thành phần tốt nhất của nền tảng ASP.NET hiện thời. Là một lựa chọn khác bên cạnh nền tảng WebForm khi phát triển 1 ứng dụng web sử dụng ASP.NET.</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này em sẽ trình bày lý do lạ</w:t>
      </w:r>
      <w:r>
        <w:rPr>
          <w:rFonts w:ascii="Times New Roman" w:eastAsia="Times New Roman" w:hAnsi="Times New Roman" w:cs="Times New Roman"/>
          <w:sz w:val="26"/>
          <w:szCs w:val="26"/>
        </w:rPr>
        <w:t>i sao ASP.NET MVC được tạo ra, nó có gì khác so với ASP.NET WebForm, và cuối cùng là những cái mới trong ASP.NET MVC.</w:t>
      </w:r>
    </w:p>
    <w:p w:rsidR="008729EB" w:rsidRDefault="00AD7611">
      <w:pPr>
        <w:pStyle w:val="Heading3"/>
        <w:ind w:left="360"/>
        <w:rPr>
          <w:rFonts w:ascii="Times New Roman" w:eastAsia="Times New Roman" w:hAnsi="Times New Roman" w:cs="Times New Roman"/>
          <w:b/>
          <w:color w:val="000000"/>
          <w:sz w:val="26"/>
          <w:szCs w:val="26"/>
        </w:rPr>
      </w:pPr>
      <w:bookmarkStart w:id="38" w:name="_heading=h.32hioqz" w:colFirst="0" w:colLast="0"/>
      <w:bookmarkEnd w:id="38"/>
      <w:r>
        <w:rPr>
          <w:rFonts w:ascii="Times New Roman" w:eastAsia="Times New Roman" w:hAnsi="Times New Roman" w:cs="Times New Roman"/>
          <w:b/>
          <w:color w:val="000000"/>
          <w:sz w:val="26"/>
          <w:szCs w:val="26"/>
        </w:rPr>
        <w:t>3.3.2 Lịch sử ra đời của ASP.NET MVC</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Vào tháng 11 năm 2007, ở hội thảo ALT.NET tại Austine, Texas, giám đốc điều hành Scott Guthrie của Mi</w:t>
      </w:r>
      <w:r>
        <w:rPr>
          <w:rFonts w:ascii="Times New Roman" w:eastAsia="Times New Roman" w:hAnsi="Times New Roman" w:cs="Times New Roman"/>
          <w:sz w:val="26"/>
          <w:szCs w:val="26"/>
        </w:rPr>
        <w:t>crosoft đã công bố và mô tả về nền tảng phát triển web MVC mới, xây dựng trên ASP.NET, rõ ràng được thiết kế như là một lời hồi đáp thẳng vào các lời chỉ trích trước đây.</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ASP.NET MVC cung cấp sự tách biệt rõ ràng giữa các thành phần bất chấp việc sử dụng l</w:t>
      </w:r>
      <w:r>
        <w:rPr>
          <w:rFonts w:ascii="Times New Roman" w:eastAsia="Times New Roman" w:hAnsi="Times New Roman" w:cs="Times New Roman"/>
          <w:sz w:val="26"/>
          <w:szCs w:val="26"/>
        </w:rPr>
        <w:t>ại mô hình MVC mặc dù nó không có gì mới – MVC lần đầu được công bố vào năm 1978 trong dự án Smalltalk của Xerox PARC - nhưng ngày nay nó phổ biến như là một kiến trúc cho các ứng dụng web bởi vì các lý do sau :</w:t>
      </w:r>
    </w:p>
    <w:p w:rsidR="008729EB" w:rsidRDefault="00AD7611">
      <w:pPr>
        <w:numPr>
          <w:ilvl w:val="0"/>
          <w:numId w:val="1"/>
        </w:numPr>
        <w:pBdr>
          <w:top w:val="nil"/>
          <w:left w:val="nil"/>
          <w:bottom w:val="nil"/>
          <w:right w:val="nil"/>
          <w:between w:val="nil"/>
        </w:pBdr>
        <w:shd w:val="clear" w:color="auto" w:fill="FFFFFF"/>
        <w:spacing w:before="280"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tương tác với ứng dụng MVC tự nhiên sẽ theo một chu trình : người dùng thực hiện một hành động, và để hồi đáp lại, ứng dụng thay đổi mô hình dữ liệu của nó và chuyển một trang đã được cập nhật cho người dùng, và sau đó vòng xoay lập lại. Điều nà</w:t>
      </w:r>
      <w:r>
        <w:rPr>
          <w:rFonts w:ascii="Times New Roman" w:eastAsia="Times New Roman" w:hAnsi="Times New Roman" w:cs="Times New Roman"/>
          <w:color w:val="000000"/>
          <w:sz w:val="26"/>
          <w:szCs w:val="26"/>
        </w:rPr>
        <w:t>y là thích hợp cho một ứng dụng web phải luân chuyển hàng lọat các lời yêu cầu cũng như hồi đáp.</w:t>
      </w:r>
    </w:p>
    <w:p w:rsidR="008729EB" w:rsidRDefault="00AD7611">
      <w:pPr>
        <w:numPr>
          <w:ilvl w:val="0"/>
          <w:numId w:val="1"/>
        </w:numPr>
        <w:pBdr>
          <w:top w:val="nil"/>
          <w:left w:val="nil"/>
          <w:bottom w:val="nil"/>
          <w:right w:val="nil"/>
          <w:between w:val="nil"/>
        </w:pBdr>
        <w:shd w:val="clear" w:color="auto" w:fill="FFFFFF"/>
        <w:spacing w:before="0" w:after="28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ứng dụng web luôn cần phải kết hợp một số công nghệ (về cơ sở dữ liệu, HTML và mã xử lý), luôn chia thành nhiều lớp, và những mẫu đề ra đã nảy sinh thành các khái niệm trong MVC. ASP.NET MVC thực thi một biến thể hiện đại trên MVC mà đặc biệt thích h</w:t>
      </w:r>
      <w:r>
        <w:rPr>
          <w:rFonts w:ascii="Times New Roman" w:eastAsia="Times New Roman" w:hAnsi="Times New Roman" w:cs="Times New Roman"/>
          <w:color w:val="000000"/>
          <w:sz w:val="26"/>
          <w:szCs w:val="26"/>
        </w:rPr>
        <w:t>ợp với các ứng dụng web.</w:t>
      </w:r>
    </w:p>
    <w:p w:rsidR="008729EB" w:rsidRDefault="00AD7611">
      <w:pPr>
        <w:pStyle w:val="Heading3"/>
        <w:ind w:left="360"/>
        <w:rPr>
          <w:rFonts w:ascii="Times New Roman" w:eastAsia="Times New Roman" w:hAnsi="Times New Roman" w:cs="Times New Roman"/>
          <w:b/>
          <w:color w:val="000000"/>
          <w:sz w:val="26"/>
          <w:szCs w:val="26"/>
        </w:rPr>
      </w:pPr>
      <w:bookmarkStart w:id="39" w:name="_heading=h.1hmsyys" w:colFirst="0" w:colLast="0"/>
      <w:bookmarkEnd w:id="39"/>
      <w:r>
        <w:rPr>
          <w:rFonts w:ascii="Times New Roman" w:eastAsia="Times New Roman" w:hAnsi="Times New Roman" w:cs="Times New Roman"/>
          <w:b/>
          <w:color w:val="000000"/>
          <w:sz w:val="26"/>
          <w:szCs w:val="26"/>
        </w:rPr>
        <w:t>3.3.3 Khái quát các thành phần của ASP.NET</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ASP.NET MVC  chia nhỏ một ứng dụng thành ba thành phần để cài đặt, mỗi thành phần đóng một vai trò khác nhau và ảnh hƣởng lẫn nhau, đó là models, views, và controllers.</w:t>
      </w:r>
    </w:p>
    <w:p w:rsidR="008729EB" w:rsidRDefault="00AD7611">
      <w:pPr>
        <w:shd w:val="clear" w:color="auto" w:fill="FFFFFF"/>
        <w:spacing w:before="280" w:after="28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2734057" cy="2114845"/>
            <wp:effectExtent l="0" t="0" r="0" b="0"/>
            <wp:docPr id="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2734057" cy="2114845"/>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3.4: Nền tản</w:t>
      </w:r>
      <w:r>
        <w:rPr>
          <w:rFonts w:ascii="Times New Roman" w:eastAsia="Times New Roman" w:hAnsi="Times New Roman" w:cs="Times New Roman"/>
          <w:b/>
          <w:i/>
          <w:sz w:val="26"/>
          <w:szCs w:val="26"/>
        </w:rPr>
        <w:t xml:space="preserve">g ASP.NET MVC </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Models trong các ứng dụng dựa trên MVC là những thành phần có nhiệm vụ lưu trữ thông tin, trạng thái của các đối tượng, thông thường nó là một lớp đƣợc ánh xạ từ một bảng trong CSDL. Lấy ví dụ, chúng ta có lớp Giáo trình được sử dụng để mô t</w:t>
      </w:r>
      <w:r>
        <w:rPr>
          <w:rFonts w:ascii="Times New Roman" w:eastAsia="Times New Roman" w:hAnsi="Times New Roman" w:cs="Times New Roman"/>
          <w:sz w:val="26"/>
          <w:szCs w:val="26"/>
        </w:rPr>
        <w:t>ả dữ liệu từ bảng Giáo trình trong SQL, bao gồm Mã giáo trình, Tên giáo trình...</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Views chính là các thành phần chịu trách nhiệm hiển thị các thông tin lên cho người dùng thông qua giao diện. Thông thường, các thông tin cần hiển thị được lấy từ thành phần M</w:t>
      </w:r>
      <w:r>
        <w:rPr>
          <w:rFonts w:ascii="Times New Roman" w:eastAsia="Times New Roman" w:hAnsi="Times New Roman" w:cs="Times New Roman"/>
          <w:sz w:val="26"/>
          <w:szCs w:val="26"/>
        </w:rPr>
        <w:t>odels.</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đối tượng Giáo trình có một "Edit" view bao gồm các textbox, các dropdown và checkbox để chỉnh sửa các thuộc tính của thông tin giáo trình; có một "Display" view gồm 2 dòng, cột dòng là Mã giáo trình, dòng sau là Tên giáo trình... để xem thôn</w:t>
      </w:r>
      <w:r>
        <w:rPr>
          <w:rFonts w:ascii="Times New Roman" w:eastAsia="Times New Roman" w:hAnsi="Times New Roman" w:cs="Times New Roman"/>
          <w:sz w:val="26"/>
          <w:szCs w:val="26"/>
        </w:rPr>
        <w:t>g tin về sinh viên.</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Controllers trong các ứng dụng kiểu MVC chịu trách nhiệm xử lý các tác động về mặt giao diện, các thao tác đối với models, và cuối cùng là chọn một view thích hợp để hiển thị ra màn hình. Trong kiến trúc MVC, View chỉ có tác dụng hiển t</w:t>
      </w:r>
      <w:r>
        <w:rPr>
          <w:rFonts w:ascii="Times New Roman" w:eastAsia="Times New Roman" w:hAnsi="Times New Roman" w:cs="Times New Roman"/>
          <w:sz w:val="26"/>
          <w:szCs w:val="26"/>
        </w:rPr>
        <w:t>hị giao diện mà thôi, còn điều kiển dòng nhập xuất của người dùng vẫn do Controllers đảm trách.</w:t>
      </w:r>
    </w:p>
    <w:p w:rsidR="008729EB" w:rsidRDefault="00AD7611">
      <w:pPr>
        <w:pStyle w:val="Heading3"/>
        <w:ind w:left="360"/>
        <w:rPr>
          <w:rFonts w:ascii="Times New Roman" w:eastAsia="Times New Roman" w:hAnsi="Times New Roman" w:cs="Times New Roman"/>
          <w:b/>
          <w:color w:val="000000"/>
          <w:sz w:val="26"/>
          <w:szCs w:val="26"/>
        </w:rPr>
      </w:pPr>
      <w:bookmarkStart w:id="40" w:name="_heading=h.41mghml" w:colFirst="0" w:colLast="0"/>
      <w:bookmarkEnd w:id="40"/>
      <w:r>
        <w:rPr>
          <w:rFonts w:ascii="Times New Roman" w:eastAsia="Times New Roman" w:hAnsi="Times New Roman" w:cs="Times New Roman"/>
          <w:b/>
          <w:color w:val="000000"/>
          <w:sz w:val="26"/>
          <w:szCs w:val="26"/>
        </w:rPr>
        <w:t>3.3.4 Lợi ích của mô hình ASP.NET MVC</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tính mở rộng do có thể thay thế từng thành phần 1 cách dễ dàng </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sử dụng Viewstate, điều này làm các nhà phát </w:t>
      </w:r>
      <w:r>
        <w:rPr>
          <w:rFonts w:ascii="Times New Roman" w:eastAsia="Times New Roman" w:hAnsi="Times New Roman" w:cs="Times New Roman"/>
          <w:sz w:val="26"/>
          <w:szCs w:val="26"/>
        </w:rPr>
        <w:t xml:space="preserve">triển dễ dàng điều khiển ứng dụng của mình. </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định tuyến mới mạnh mẽ. - Hỗ trợ tốt hơn cho test-driven development (TDD – mô hình phát triển kiểm thử) cài đặt các kiểm thử đơn vị (unit tests) tự động, xác định và kiểm tra lại các yêu cầu trƣớc kh</w:t>
      </w:r>
      <w:r>
        <w:rPr>
          <w:rFonts w:ascii="Times New Roman" w:eastAsia="Times New Roman" w:hAnsi="Times New Roman" w:cs="Times New Roman"/>
          <w:sz w:val="26"/>
          <w:szCs w:val="26"/>
        </w:rPr>
        <w:t xml:space="preserve">i bắt tay vào viết code. </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Hỗ trợ kết hợp rất tốt giữa ngƣời lập trình và ngƣời thiết kế giao diện. </w:t>
      </w:r>
    </w:p>
    <w:p w:rsidR="008729EB" w:rsidRDefault="00AD7611">
      <w:pPr>
        <w:shd w:val="clear" w:color="auto" w:fill="FFFFFF"/>
        <w:spacing w:before="280" w:after="28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các tính năng tốt nhất đã có của ASP.NET</w:t>
      </w:r>
    </w:p>
    <w:p w:rsidR="008729EB" w:rsidRDefault="00AD7611">
      <w:pPr>
        <w:pStyle w:val="Heading3"/>
        <w:ind w:left="360"/>
        <w:rPr>
          <w:rFonts w:ascii="Times New Roman" w:eastAsia="Times New Roman" w:hAnsi="Times New Roman" w:cs="Times New Roman"/>
          <w:b/>
          <w:color w:val="000000"/>
          <w:sz w:val="26"/>
          <w:szCs w:val="26"/>
        </w:rPr>
      </w:pPr>
      <w:bookmarkStart w:id="41" w:name="_heading=h.2grqrue" w:colFirst="0" w:colLast="0"/>
      <w:bookmarkEnd w:id="41"/>
      <w:r>
        <w:rPr>
          <w:rFonts w:ascii="Times New Roman" w:eastAsia="Times New Roman" w:hAnsi="Times New Roman" w:cs="Times New Roman"/>
          <w:b/>
          <w:color w:val="000000"/>
          <w:sz w:val="26"/>
          <w:szCs w:val="26"/>
        </w:rPr>
        <w:t>3.3.5 So sánh ASP.NET MVC với ASP.NET</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lợi ích của ASP.NET trong những năm gần đây ASP.NET đã được các lập trình viên ưa chuộng và dần vượt qua ASP.NET WebForm truyền thống. Điều đó không có nghĩa là ASP.NET WebForm đã chết mà chỉ là : Microsoft muốn mọi người hiểu rằng có hai nền tản</w:t>
      </w:r>
      <w:r>
        <w:rPr>
          <w:rFonts w:ascii="Times New Roman" w:eastAsia="Times New Roman" w:hAnsi="Times New Roman" w:cs="Times New Roman"/>
          <w:sz w:val="26"/>
          <w:szCs w:val="26"/>
        </w:rPr>
        <w:t>g song song nhau, hỗ trợ cho nhau, và cả hai đều là đối tượng cho việc phát triển hiện tại. Nói chung, việc bạn chọn lựa giữa hai mô hình còn tùy vào hoàn cảnh.</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ASP.NET WebForm mang tới một trang web mà giao diện có thể lưu giữ trạng thái, và cuối cùng thê</w:t>
      </w:r>
      <w:r>
        <w:rPr>
          <w:rFonts w:ascii="Times New Roman" w:eastAsia="Times New Roman" w:hAnsi="Times New Roman" w:cs="Times New Roman"/>
          <w:sz w:val="26"/>
          <w:szCs w:val="26"/>
        </w:rPr>
        <w:t>m vào một lớp trừu tượng tinh vi nằm trên HTTP và HTML, sử dụng ViewState và postback để tạo ra hiệu ứng của việc có trạng thái . Điều này thích hợp với phong cách phát triển kéo và thả của Window Form, tức là bạn đặt các đối tượng có giao diện lên trang v</w:t>
      </w:r>
      <w:r>
        <w:rPr>
          <w:rFonts w:ascii="Times New Roman" w:eastAsia="Times New Roman" w:hAnsi="Times New Roman" w:cs="Times New Roman"/>
          <w:sz w:val="26"/>
          <w:szCs w:val="26"/>
        </w:rPr>
        <w:t>à mã xử lý vào trình xử lý sự kiện của chúng.</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MVC hòa vào bản chất không trạng thái của HTTP, làm việc chung với nó hơn là chống lại. Điều này yêu cầu bạn phải hiểu thật sự cách làm việc của một ứng dụng web, để đạt được điều đó, MVC cung cấp một cách tiếp</w:t>
      </w:r>
      <w:r>
        <w:rPr>
          <w:rFonts w:ascii="Times New Roman" w:eastAsia="Times New Roman" w:hAnsi="Times New Roman" w:cs="Times New Roman"/>
          <w:sz w:val="26"/>
          <w:szCs w:val="26"/>
        </w:rPr>
        <w:t xml:space="preserve"> cận đơn giản, mạnh mẽ và hiện đại cho việc viết các ứng dụng web với mã có trật tự mà dễ dàng để kiểm thử (test) và bảo trì sau này, giải phóng những phức tạp khó chịu và các giới hạn không đáng có.</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đặc biệt là ASP.NET MVC có mã nguồn mở, không giống</w:t>
      </w:r>
      <w:r>
        <w:rPr>
          <w:rFonts w:ascii="Times New Roman" w:eastAsia="Times New Roman" w:hAnsi="Times New Roman" w:cs="Times New Roman"/>
          <w:sz w:val="26"/>
          <w:szCs w:val="26"/>
        </w:rPr>
        <w:t xml:space="preserve"> các nền tảng trƣớc đó, bạn có thể dễ dàng tải mã nguồn gốc của ASP.NET MVC, thậm chí bạn có thể sửa đổi và tạo ra phiên bản của riêng bạn.</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những tình huống mà ASP.NET WebForm khá tốt thậm chí còn tốt hơn ASP.NET MVC. Ví dụ như các ứng dụng nhỏ, nội bộ </w:t>
      </w:r>
      <w:r>
        <w:rPr>
          <w:rFonts w:ascii="Times New Roman" w:eastAsia="Times New Roman" w:hAnsi="Times New Roman" w:cs="Times New Roman"/>
          <w:sz w:val="26"/>
          <w:szCs w:val="26"/>
        </w:rPr>
        <w:t xml:space="preserve">mà trực tiếp kết nối thẳng vào các bảng CSDL hoặc dẫn người sử dụng thông qua các trình hƣớng dẫn tự động (wizard). Vì thế sẽ không cần phải lo lắng về băng thông do ViewState, không dính dáng tới vấn đề tối ƣu hóa hệ thống tìm kiếm, và không bị làm phiền </w:t>
      </w:r>
      <w:r>
        <w:rPr>
          <w:rFonts w:ascii="Times New Roman" w:eastAsia="Times New Roman" w:hAnsi="Times New Roman" w:cs="Times New Roman"/>
          <w:sz w:val="26"/>
          <w:szCs w:val="26"/>
        </w:rPr>
        <w:t>về việc kiểm thử (test) và bảo trì lâu dài. Sự tiện lợi của cách phát triển kiểu kéo thả của ASP.NET WebForm làm mờ đi các điểm yếu của nó.</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Nhưng mặt khác, nếu bạn viết 1 ứng dụng trên Internet, hoặc các ứng dụng nội bộ lớn hơn, bạn sẽ hướng tới tốc độ dow</w:t>
      </w:r>
      <w:r>
        <w:rPr>
          <w:rFonts w:ascii="Times New Roman" w:eastAsia="Times New Roman" w:hAnsi="Times New Roman" w:cs="Times New Roman"/>
          <w:sz w:val="26"/>
          <w:szCs w:val="26"/>
        </w:rPr>
        <w:t>nload nhanh và tương thích trình duyệt chéo, đƣợc xây dựng với chất lượng cao hơn, mã kiến trúc tốt thích hợp cho việc test tự động, trong trường hợp đó ASP.NET MVC sẽ mang lại những ưu điểm quan trọng.</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Bảng so sánh giữa ASP.NET Webform và ASP.NET MVC</w:t>
      </w: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3600"/>
        <w:gridCol w:w="3415"/>
      </w:tblGrid>
      <w:tr w:rsidR="008729EB">
        <w:trPr>
          <w:trHeight w:val="692"/>
        </w:trPr>
        <w:tc>
          <w:tcPr>
            <w:tcW w:w="2335" w:type="dxa"/>
          </w:tcPr>
          <w:p w:rsidR="008729EB" w:rsidRDefault="00AD7611">
            <w:pPr>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w:t>
            </w:r>
            <w:r>
              <w:rPr>
                <w:rFonts w:ascii="Times New Roman" w:eastAsia="Times New Roman" w:hAnsi="Times New Roman" w:cs="Times New Roman"/>
                <w:b/>
                <w:sz w:val="26"/>
                <w:szCs w:val="26"/>
              </w:rPr>
              <w:t xml:space="preserve"> năng</w:t>
            </w:r>
          </w:p>
        </w:tc>
        <w:tc>
          <w:tcPr>
            <w:tcW w:w="3600" w:type="dxa"/>
          </w:tcPr>
          <w:p w:rsidR="008729EB" w:rsidRDefault="00AD7611">
            <w:pPr>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ASP.NET</w:t>
            </w:r>
          </w:p>
        </w:tc>
        <w:tc>
          <w:tcPr>
            <w:tcW w:w="3415" w:type="dxa"/>
          </w:tcPr>
          <w:p w:rsidR="008729EB" w:rsidRDefault="00AD7611">
            <w:pPr>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ASP.NET MVC</w:t>
            </w:r>
          </w:p>
        </w:tc>
      </w:tr>
      <w:tr w:rsidR="008729EB">
        <w:tc>
          <w:tcPr>
            <w:tcW w:w="2335" w:type="dxa"/>
          </w:tcPr>
          <w:p w:rsidR="008729EB" w:rsidRDefault="00AD7611">
            <w:pPr>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chương trình</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mô hình WebForm-&gt;Business- &gt;Database</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sử dụng việc phân chia chương trình thành Controllers, Models, View</w:t>
            </w:r>
          </w:p>
        </w:tc>
      </w:tr>
      <w:tr w:rsidR="008729EB">
        <w:tc>
          <w:tcPr>
            <w:tcW w:w="2335" w:type="dxa"/>
          </w:tcPr>
          <w:p w:rsidR="008729EB" w:rsidRDefault="00AD7611">
            <w:pPr>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Cú pháp chương trình</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cú pháp WebForm, tất cả các sự kiện và control do server quản lý</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Các sự kiện được kiều khiển bởi controllers, các control không do server quản lý</w:t>
            </w:r>
          </w:p>
        </w:tc>
      </w:tr>
      <w:tr w:rsidR="008729EB">
        <w:tc>
          <w:tcPr>
            <w:tcW w:w="233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dữ liệu</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hầu hết các công nghệ truy cập dữ liệu trong ứng dụng</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lớn dùng LINQ to </w:t>
            </w:r>
            <w:r>
              <w:rPr>
                <w:rFonts w:ascii="Times New Roman" w:eastAsia="Times New Roman" w:hAnsi="Times New Roman" w:cs="Times New Roman"/>
                <w:sz w:val="26"/>
                <w:szCs w:val="26"/>
              </w:rPr>
              <w:t>SQL class để tạo mô hình truy cập đối tượng</w:t>
            </w:r>
          </w:p>
        </w:tc>
      </w:tr>
      <w:tr w:rsidR="008729EB">
        <w:tc>
          <w:tcPr>
            <w:tcW w:w="233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Debug</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Debug chương trình phải thực hiện tất cả bao gồm các lớp truy cập dữ liệu, sự hiển thị, điều khiển các controls</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Debug có thể sử dụng các unit test kiểm tra các phương thức trong controllers</w:t>
            </w:r>
          </w:p>
        </w:tc>
      </w:tr>
      <w:tr w:rsidR="008729EB">
        <w:tc>
          <w:tcPr>
            <w:tcW w:w="233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phân tả</w:t>
            </w:r>
            <w:r>
              <w:rPr>
                <w:rFonts w:ascii="Times New Roman" w:eastAsia="Times New Roman" w:hAnsi="Times New Roman" w:cs="Times New Roman"/>
                <w:sz w:val="26"/>
                <w:szCs w:val="26"/>
              </w:rPr>
              <w:t>i</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phân tải chậm trong khi trang có quá nhiều các controls vì ViewState quá lớn</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Phân tải nhanh hơn do không phải quản lý ViewState để quản lý các control trong trang</w:t>
            </w:r>
          </w:p>
        </w:tc>
      </w:tr>
      <w:tr w:rsidR="008729EB">
        <w:tc>
          <w:tcPr>
            <w:tcW w:w="233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Tương tác với javascrip </w:t>
            </w:r>
          </w:p>
        </w:tc>
        <w:tc>
          <w:tcPr>
            <w:tcW w:w="360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với javascrip khó khăn vì các controls đƣợc điều khiển bởi server</w:t>
            </w:r>
          </w:p>
        </w:tc>
        <w:tc>
          <w:tcPr>
            <w:tcW w:w="341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với javascrip dễ dàng vì các đối tƣợng không do server quản lý điều khiển không khó</w:t>
            </w:r>
          </w:p>
        </w:tc>
      </w:tr>
      <w:tr w:rsidR="008729EB">
        <w:tc>
          <w:tcPr>
            <w:tcW w:w="233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URL Address</w:t>
            </w:r>
          </w:p>
        </w:tc>
        <w:tc>
          <w:tcPr>
            <w:tcW w:w="3600" w:type="dxa"/>
          </w:tcPr>
          <w:p w:rsidR="008729EB" w:rsidRDefault="00AD7611">
            <w:pPr>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địa chỉ URL có dạng &lt;filename&gt;.aspx?&amp;&lt;các tham số&gt;</w:t>
            </w:r>
          </w:p>
        </w:tc>
        <w:tc>
          <w:tcPr>
            <w:tcW w:w="3415" w:type="dxa"/>
          </w:tcPr>
          <w:p w:rsidR="008729EB" w:rsidRDefault="00AD7611">
            <w:pPr>
              <w:ind w:left="36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Cấu trúc địa </w:t>
            </w:r>
            <w:r>
              <w:rPr>
                <w:rFonts w:ascii="Times New Roman" w:eastAsia="Times New Roman" w:hAnsi="Times New Roman" w:cs="Times New Roman"/>
                <w:sz w:val="26"/>
                <w:szCs w:val="26"/>
              </w:rPr>
              <w:t>chỉ rành mạch theo dạng Controllers/Action/ID</w:t>
            </w: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3.1: So sánh giữa ASP.NET Webform và ASP.NET MVC</w:t>
      </w:r>
    </w:p>
    <w:p w:rsidR="008729EB" w:rsidRDefault="00AD7611">
      <w:pPr>
        <w:pStyle w:val="Heading3"/>
        <w:ind w:left="360"/>
        <w:rPr>
          <w:rFonts w:ascii="Times New Roman" w:eastAsia="Times New Roman" w:hAnsi="Times New Roman" w:cs="Times New Roman"/>
          <w:b/>
          <w:color w:val="000000"/>
          <w:sz w:val="26"/>
          <w:szCs w:val="26"/>
        </w:rPr>
      </w:pPr>
      <w:bookmarkStart w:id="42" w:name="_heading=h.vx1227" w:colFirst="0" w:colLast="0"/>
      <w:bookmarkEnd w:id="42"/>
      <w:r>
        <w:rPr>
          <w:rFonts w:ascii="Times New Roman" w:eastAsia="Times New Roman" w:hAnsi="Times New Roman" w:cs="Times New Roman"/>
          <w:b/>
          <w:color w:val="000000"/>
          <w:sz w:val="26"/>
          <w:szCs w:val="26"/>
        </w:rPr>
        <w:t>3.3.6 Hướng dẫn cài đặt ASP.NET MVC trên Visual Studio 2014</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hết để tạo một ứng dụng ASP.NET MVC, chúng ta cần phải cài phần mềm Visual Studio từ 2008 trở lên. Trong phần này, em chọn bản Visual Studio 2014 làm phần mềm để cài đặt và thực hành code project ASP.NET MVC.</w:t>
      </w:r>
    </w:p>
    <w:p w:rsidR="008729EB" w:rsidRDefault="00AD7611">
      <w:pPr>
        <w:shd w:val="clear" w:color="auto" w:fill="FFFFFF"/>
        <w:spacing w:before="280" w:after="28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tải xong phần mềm Visual Studio, </w:t>
      </w:r>
      <w:r>
        <w:rPr>
          <w:rFonts w:ascii="Times New Roman" w:eastAsia="Times New Roman" w:hAnsi="Times New Roman" w:cs="Times New Roman"/>
          <w:sz w:val="26"/>
          <w:szCs w:val="26"/>
        </w:rPr>
        <w:t>chúng ta mở lên để bắt đầu cài đặt ASP.NET MVC.</w:t>
      </w:r>
    </w:p>
    <w:p w:rsidR="008729EB" w:rsidRDefault="00AD7611">
      <w:pPr>
        <w:shd w:val="clear" w:color="auto" w:fill="FFFFFF"/>
        <w:spacing w:before="280" w:after="280"/>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Trên thanh Toolbars của VS chọn vào </w:t>
      </w:r>
      <w:r>
        <w:rPr>
          <w:rFonts w:ascii="Times New Roman" w:eastAsia="Times New Roman" w:hAnsi="Times New Roman" w:cs="Times New Roman"/>
          <w:b/>
          <w:sz w:val="26"/>
          <w:szCs w:val="26"/>
          <w:highlight w:val="white"/>
        </w:rPr>
        <w:t>File</w:t>
      </w:r>
      <w:r>
        <w:rPr>
          <w:rFonts w:ascii="Times New Roman" w:eastAsia="Times New Roman" w:hAnsi="Times New Roman" w:cs="Times New Roman"/>
          <w:sz w:val="26"/>
          <w:szCs w:val="26"/>
          <w:highlight w:val="white"/>
        </w:rPr>
        <w:t> =&gt; </w:t>
      </w:r>
      <w:r>
        <w:rPr>
          <w:rFonts w:ascii="Times New Roman" w:eastAsia="Times New Roman" w:hAnsi="Times New Roman" w:cs="Times New Roman"/>
          <w:b/>
          <w:sz w:val="26"/>
          <w:szCs w:val="26"/>
          <w:highlight w:val="white"/>
        </w:rPr>
        <w:t>New</w:t>
      </w:r>
      <w:r>
        <w:rPr>
          <w:rFonts w:ascii="Times New Roman" w:eastAsia="Times New Roman" w:hAnsi="Times New Roman" w:cs="Times New Roman"/>
          <w:sz w:val="26"/>
          <w:szCs w:val="26"/>
          <w:highlight w:val="white"/>
        </w:rPr>
        <w:t> =&gt; </w:t>
      </w:r>
      <w:r>
        <w:rPr>
          <w:rFonts w:ascii="Times New Roman" w:eastAsia="Times New Roman" w:hAnsi="Times New Roman" w:cs="Times New Roman"/>
          <w:b/>
          <w:sz w:val="26"/>
          <w:szCs w:val="26"/>
          <w:highlight w:val="white"/>
        </w:rPr>
        <w:t>Project</w:t>
      </w:r>
      <w:r>
        <w:rPr>
          <w:rFonts w:ascii="Times New Roman" w:eastAsia="Times New Roman" w:hAnsi="Times New Roman" w:cs="Times New Roman"/>
          <w:sz w:val="26"/>
          <w:szCs w:val="26"/>
          <w:highlight w:val="white"/>
        </w:rPr>
        <w:t> </w:t>
      </w:r>
    </w:p>
    <w:p w:rsidR="008729EB" w:rsidRDefault="00AD7611">
      <w:pPr>
        <w:shd w:val="clear" w:color="auto" w:fill="FFFFFF"/>
        <w:spacing w:before="280" w:after="280"/>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847336" cy="2631855"/>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847336" cy="2631855"/>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3.5: Tạo project mới trên Visual Studio</w:t>
      </w:r>
    </w:p>
    <w:p w:rsidR="008729EB" w:rsidRDefault="00AD7611">
      <w:pPr>
        <w:shd w:val="clear" w:color="auto" w:fill="FFFFFF"/>
        <w:spacing w:before="280" w:after="280"/>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Bước 2:</w:t>
      </w:r>
      <w:r>
        <w:rPr>
          <w:rFonts w:ascii="Times New Roman" w:eastAsia="Times New Roman" w:hAnsi="Times New Roman" w:cs="Times New Roman"/>
          <w:sz w:val="26"/>
          <w:szCs w:val="26"/>
          <w:highlight w:val="white"/>
        </w:rPr>
        <w:t> Trên </w:t>
      </w:r>
      <w:r>
        <w:rPr>
          <w:rFonts w:ascii="Times New Roman" w:eastAsia="Times New Roman" w:hAnsi="Times New Roman" w:cs="Times New Roman"/>
          <w:b/>
          <w:sz w:val="26"/>
          <w:szCs w:val="26"/>
          <w:highlight w:val="white"/>
        </w:rPr>
        <w:t>Dialog New Project</w:t>
      </w:r>
      <w:r>
        <w:rPr>
          <w:rFonts w:ascii="Times New Roman" w:eastAsia="Times New Roman" w:hAnsi="Times New Roman" w:cs="Times New Roman"/>
          <w:sz w:val="26"/>
          <w:szCs w:val="26"/>
          <w:highlight w:val="white"/>
        </w:rPr>
        <w:t> bạn tìm đến phần </w:t>
      </w:r>
      <w:r>
        <w:rPr>
          <w:rFonts w:ascii="Times New Roman" w:eastAsia="Times New Roman" w:hAnsi="Times New Roman" w:cs="Times New Roman"/>
          <w:b/>
          <w:sz w:val="26"/>
          <w:szCs w:val="26"/>
          <w:highlight w:val="white"/>
        </w:rPr>
        <w:t>Installed</w:t>
      </w:r>
      <w:r>
        <w:rPr>
          <w:rFonts w:ascii="Times New Roman" w:eastAsia="Times New Roman" w:hAnsi="Times New Roman" w:cs="Times New Roman"/>
          <w:sz w:val="26"/>
          <w:szCs w:val="26"/>
          <w:highlight w:val="white"/>
        </w:rPr>
        <w:t> chọn </w:t>
      </w:r>
      <w:r>
        <w:rPr>
          <w:rFonts w:ascii="Times New Roman" w:eastAsia="Times New Roman" w:hAnsi="Times New Roman" w:cs="Times New Roman"/>
          <w:b/>
          <w:sz w:val="26"/>
          <w:szCs w:val="26"/>
          <w:highlight w:val="white"/>
        </w:rPr>
        <w:t>Visual C#</w:t>
      </w:r>
      <w:r>
        <w:rPr>
          <w:rFonts w:ascii="Times New Roman" w:eastAsia="Times New Roman" w:hAnsi="Times New Roman" w:cs="Times New Roman"/>
          <w:sz w:val="26"/>
          <w:szCs w:val="26"/>
          <w:highlight w:val="white"/>
        </w:rPr>
        <w:t> =&gt; </w:t>
      </w:r>
      <w:r>
        <w:rPr>
          <w:rFonts w:ascii="Times New Roman" w:eastAsia="Times New Roman" w:hAnsi="Times New Roman" w:cs="Times New Roman"/>
          <w:b/>
          <w:sz w:val="26"/>
          <w:szCs w:val="26"/>
          <w:highlight w:val="white"/>
        </w:rPr>
        <w:t>Web</w:t>
      </w:r>
      <w:r>
        <w:rPr>
          <w:rFonts w:ascii="Times New Roman" w:eastAsia="Times New Roman" w:hAnsi="Times New Roman" w:cs="Times New Roman"/>
          <w:sz w:val="26"/>
          <w:szCs w:val="26"/>
          <w:highlight w:val="white"/>
        </w:rPr>
        <w:t> sau đó chọn </w:t>
      </w:r>
      <w:hyperlink r:id="rId53">
        <w:r>
          <w:rPr>
            <w:rFonts w:ascii="Times New Roman" w:eastAsia="Times New Roman" w:hAnsi="Times New Roman" w:cs="Times New Roman"/>
            <w:b/>
            <w:color w:val="000000"/>
            <w:sz w:val="26"/>
            <w:szCs w:val="26"/>
            <w:u w:val="single"/>
          </w:rPr>
          <w:t>ASP.NET</w:t>
        </w:r>
      </w:hyperlink>
      <w:r>
        <w:rPr>
          <w:rFonts w:ascii="Times New Roman" w:eastAsia="Times New Roman" w:hAnsi="Times New Roman" w:cs="Times New Roman"/>
          <w:b/>
          <w:sz w:val="26"/>
          <w:szCs w:val="26"/>
          <w:highlight w:val="white"/>
        </w:rPr>
        <w:t> Web Application</w:t>
      </w:r>
      <w:r>
        <w:rPr>
          <w:rFonts w:ascii="Times New Roman" w:eastAsia="Times New Roman" w:hAnsi="Times New Roman" w:cs="Times New Roman"/>
          <w:sz w:val="26"/>
          <w:szCs w:val="26"/>
          <w:highlight w:val="white"/>
        </w:rPr>
        <w:t> hoặc có thể </w:t>
      </w:r>
      <w:r>
        <w:rPr>
          <w:rFonts w:ascii="Times New Roman" w:eastAsia="Times New Roman" w:hAnsi="Times New Roman" w:cs="Times New Roman"/>
          <w:b/>
          <w:sz w:val="26"/>
          <w:szCs w:val="26"/>
          <w:highlight w:val="white"/>
        </w:rPr>
        <w:t>Search trên thanh Search</w:t>
      </w:r>
      <w:r>
        <w:rPr>
          <w:rFonts w:ascii="Times New Roman" w:eastAsia="Times New Roman" w:hAnsi="Times New Roman" w:cs="Times New Roman"/>
          <w:sz w:val="26"/>
          <w:szCs w:val="26"/>
          <w:highlight w:val="white"/>
        </w:rPr>
        <w:t>. Ở đây bạn chú ý phần Framework sử dụng mình dùng là </w:t>
      </w:r>
      <w:hyperlink r:id="rId54">
        <w:r>
          <w:rPr>
            <w:rFonts w:ascii="Times New Roman" w:eastAsia="Times New Roman" w:hAnsi="Times New Roman" w:cs="Times New Roman"/>
            <w:color w:val="000000"/>
            <w:sz w:val="26"/>
            <w:szCs w:val="26"/>
            <w:highlight w:val="white"/>
            <w:u w:val="single"/>
          </w:rPr>
          <w:t>.NET Framework 4.6.1</w:t>
        </w:r>
      </w:hyperlink>
      <w:r>
        <w:rPr>
          <w:rFonts w:ascii="Times New Roman" w:eastAsia="Times New Roman" w:hAnsi="Times New Roman" w:cs="Times New Roman"/>
          <w:sz w:val="26"/>
          <w:szCs w:val="26"/>
          <w:highlight w:val="white"/>
        </w:rPr>
        <w:t>, </w:t>
      </w:r>
      <w:r>
        <w:rPr>
          <w:rFonts w:ascii="Times New Roman" w:eastAsia="Times New Roman" w:hAnsi="Times New Roman" w:cs="Times New Roman"/>
          <w:b/>
          <w:sz w:val="26"/>
          <w:szCs w:val="26"/>
          <w:highlight w:val="white"/>
        </w:rPr>
        <w:t>Name</w:t>
      </w:r>
      <w:r>
        <w:rPr>
          <w:rFonts w:ascii="Times New Roman" w:eastAsia="Times New Roman" w:hAnsi="Times New Roman" w:cs="Times New Roman"/>
          <w:sz w:val="26"/>
          <w:szCs w:val="26"/>
          <w:highlight w:val="white"/>
        </w:rPr>
        <w:t> là tên của project bạn định tạo, </w:t>
      </w:r>
      <w:r>
        <w:rPr>
          <w:rFonts w:ascii="Times New Roman" w:eastAsia="Times New Roman" w:hAnsi="Times New Roman" w:cs="Times New Roman"/>
          <w:b/>
          <w:sz w:val="26"/>
          <w:szCs w:val="26"/>
          <w:highlight w:val="white"/>
        </w:rPr>
        <w:t>Solution name</w:t>
      </w:r>
      <w:r>
        <w:rPr>
          <w:rFonts w:ascii="Times New Roman" w:eastAsia="Times New Roman" w:hAnsi="Times New Roman" w:cs="Times New Roman"/>
          <w:sz w:val="26"/>
          <w:szCs w:val="26"/>
          <w:highlight w:val="white"/>
        </w:rPr>
        <w:t> là tên của solution bạn tạo (1 solution có thể chứa nhiều project ở đây VS sẽ mặc định đặt tên cho </w:t>
      </w:r>
      <w:r>
        <w:rPr>
          <w:rFonts w:ascii="Times New Roman" w:eastAsia="Times New Roman" w:hAnsi="Times New Roman" w:cs="Times New Roman"/>
          <w:b/>
          <w:sz w:val="26"/>
          <w:szCs w:val="26"/>
          <w:highlight w:val="white"/>
        </w:rPr>
        <w:t>Solution</w:t>
      </w:r>
      <w:r>
        <w:rPr>
          <w:rFonts w:ascii="Times New Roman" w:eastAsia="Times New Roman" w:hAnsi="Times New Roman" w:cs="Times New Roman"/>
          <w:sz w:val="26"/>
          <w:szCs w:val="26"/>
          <w:highlight w:val="white"/>
        </w:rPr>
        <w:t> giống với tên của project bạn tạo), </w:t>
      </w:r>
      <w:r>
        <w:rPr>
          <w:rFonts w:ascii="Times New Roman" w:eastAsia="Times New Roman" w:hAnsi="Times New Roman" w:cs="Times New Roman"/>
          <w:b/>
          <w:sz w:val="26"/>
          <w:szCs w:val="26"/>
          <w:highlight w:val="white"/>
        </w:rPr>
        <w:t>Location</w:t>
      </w:r>
      <w:r>
        <w:rPr>
          <w:rFonts w:ascii="Times New Roman" w:eastAsia="Times New Roman" w:hAnsi="Times New Roman" w:cs="Times New Roman"/>
          <w:sz w:val="26"/>
          <w:szCs w:val="26"/>
          <w:highlight w:val="white"/>
        </w:rPr>
        <w:t> là nơi mà bạn muốn lưu </w:t>
      </w:r>
      <w:r>
        <w:rPr>
          <w:rFonts w:ascii="Times New Roman" w:eastAsia="Times New Roman" w:hAnsi="Times New Roman" w:cs="Times New Roman"/>
          <w:b/>
          <w:sz w:val="26"/>
          <w:szCs w:val="26"/>
          <w:highlight w:val="white"/>
        </w:rPr>
        <w:t>Solution</w:t>
      </w:r>
      <w:r>
        <w:rPr>
          <w:rFonts w:ascii="Times New Roman" w:eastAsia="Times New Roman" w:hAnsi="Times New Roman" w:cs="Times New Roman"/>
          <w:sz w:val="26"/>
          <w:szCs w:val="26"/>
          <w:highlight w:val="white"/>
        </w:rPr>
        <w:t> đó. Sau đó chọn </w:t>
      </w:r>
      <w:r>
        <w:rPr>
          <w:rFonts w:ascii="Times New Roman" w:eastAsia="Times New Roman" w:hAnsi="Times New Roman" w:cs="Times New Roman"/>
          <w:b/>
          <w:sz w:val="26"/>
          <w:szCs w:val="26"/>
          <w:highlight w:val="white"/>
        </w:rPr>
        <w:t>OK</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highlight w:val="white"/>
        </w:rPr>
        <w:t>để tạo </w:t>
      </w:r>
      <w:r>
        <w:rPr>
          <w:rFonts w:ascii="Times New Roman" w:eastAsia="Times New Roman" w:hAnsi="Times New Roman" w:cs="Times New Roman"/>
          <w:b/>
          <w:sz w:val="26"/>
          <w:szCs w:val="26"/>
          <w:highlight w:val="white"/>
        </w:rPr>
        <w:t>Solution</w:t>
      </w:r>
      <w:r>
        <w:rPr>
          <w:rFonts w:ascii="Times New Roman" w:eastAsia="Times New Roman" w:hAnsi="Times New Roman" w:cs="Times New Roman"/>
          <w:sz w:val="26"/>
          <w:szCs w:val="26"/>
          <w:highlight w:val="white"/>
        </w:rPr>
        <w:t>. </w:t>
      </w:r>
    </w:p>
    <w:p w:rsidR="008729EB" w:rsidRDefault="00AD7611">
      <w:pPr>
        <w:shd w:val="clear" w:color="auto" w:fill="FFFFFF"/>
        <w:spacing w:before="280" w:after="280"/>
        <w:ind w:firstLine="72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extent cx="4325973" cy="2338614"/>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325973" cy="2338614"/>
                    </a:xfrm>
                    <a:prstGeom prst="rect">
                      <a:avLst/>
                    </a:prstGeom>
                    <a:ln/>
                  </pic:spPr>
                </pic:pic>
              </a:graphicData>
            </a:graphic>
          </wp:inline>
        </w:drawing>
      </w:r>
    </w:p>
    <w:p w:rsidR="008729EB" w:rsidRDefault="00AD7611">
      <w:pPr>
        <w:shd w:val="clear" w:color="auto" w:fill="FFFFFF"/>
        <w:spacing w:before="280" w:after="280"/>
        <w:ind w:firstLine="72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Hình 3.6: Tạo ASP.NET trong Visual Studio</w:t>
      </w:r>
    </w:p>
    <w:p w:rsidR="008729EB" w:rsidRDefault="00AD7611">
      <w:pPr>
        <w:shd w:val="clear" w:color="auto" w:fill="FFFFFF"/>
        <w:spacing w:before="280" w:after="280"/>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Bước 3:</w:t>
      </w:r>
      <w:r>
        <w:rPr>
          <w:rFonts w:ascii="Times New Roman" w:eastAsia="Times New Roman" w:hAnsi="Times New Roman" w:cs="Times New Roman"/>
          <w:sz w:val="26"/>
          <w:szCs w:val="26"/>
          <w:highlight w:val="white"/>
        </w:rPr>
        <w:t> Ở bước này bạn chọn MVC sau đó OK là xong, phần việc còn lại là của VS xử lý. Còn </w:t>
      </w:r>
      <w:r>
        <w:rPr>
          <w:rFonts w:ascii="Times New Roman" w:eastAsia="Times New Roman" w:hAnsi="Times New Roman" w:cs="Times New Roman"/>
          <w:b/>
          <w:sz w:val="26"/>
          <w:szCs w:val="26"/>
          <w:highlight w:val="white"/>
        </w:rPr>
        <w:t>Change Authentication</w:t>
      </w:r>
      <w:r>
        <w:rPr>
          <w:rFonts w:ascii="Times New Roman" w:eastAsia="Times New Roman" w:hAnsi="Times New Roman" w:cs="Times New Roman"/>
          <w:sz w:val="26"/>
          <w:szCs w:val="26"/>
          <w:highlight w:val="white"/>
        </w:rPr>
        <w:t> phần này mình sẽ nói sau. </w:t>
      </w:r>
    </w:p>
    <w:p w:rsidR="008729EB" w:rsidRDefault="00AD7611">
      <w:pPr>
        <w:shd w:val="clear" w:color="auto" w:fill="FFFFFF"/>
        <w:spacing w:before="280" w:after="280"/>
        <w:ind w:firstLine="72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extent cx="4178803" cy="2259054"/>
            <wp:effectExtent l="0" t="0" r="0" 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4178803" cy="2259054"/>
                    </a:xfrm>
                    <a:prstGeom prst="rect">
                      <a:avLst/>
                    </a:prstGeom>
                    <a:ln/>
                  </pic:spPr>
                </pic:pic>
              </a:graphicData>
            </a:graphic>
          </wp:inline>
        </w:drawing>
      </w:r>
    </w:p>
    <w:p w:rsidR="008729EB" w:rsidRDefault="00AD7611">
      <w:pPr>
        <w:shd w:val="clear" w:color="auto" w:fill="FFFFFF"/>
        <w:spacing w:before="280" w:after="280"/>
        <w:ind w:firstLine="72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Hình 3.7: Chọn MVC tạo ASP.NET MVC trong Visual Studi</w:t>
      </w:r>
      <w:r>
        <w:rPr>
          <w:rFonts w:ascii="Times New Roman" w:eastAsia="Times New Roman" w:hAnsi="Times New Roman" w:cs="Times New Roman"/>
          <w:b/>
          <w:i/>
          <w:sz w:val="26"/>
          <w:szCs w:val="26"/>
          <w:highlight w:val="white"/>
        </w:rPr>
        <w:t>o</w:t>
      </w:r>
    </w:p>
    <w:p w:rsidR="008729EB" w:rsidRDefault="00AD7611">
      <w:pPr>
        <w:shd w:val="clear" w:color="auto" w:fill="FFFFFF"/>
        <w:spacing w:before="280" w:after="280"/>
        <w:ind w:left="36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Bước 4:</w:t>
      </w:r>
      <w:r>
        <w:rPr>
          <w:rFonts w:ascii="Times New Roman" w:eastAsia="Times New Roman" w:hAnsi="Times New Roman" w:cs="Times New Roman"/>
          <w:sz w:val="26"/>
          <w:szCs w:val="26"/>
          <w:highlight w:val="white"/>
        </w:rPr>
        <w:t> Chạy ứng dụng bằng cách nhấn F5(chạy với chế độ debugging) hoặc Ctrl+F5(Chạy với chế độ không debug) hoặc start trên VS. Chỗ khoanh đỏ là chọn trình duyệt để chạy. </w:t>
      </w:r>
    </w:p>
    <w:p w:rsidR="008729EB" w:rsidRDefault="00AD7611">
      <w:pPr>
        <w:shd w:val="clear" w:color="auto" w:fill="FFFFFF"/>
        <w:spacing w:before="280" w:after="280"/>
        <w:ind w:firstLine="72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extent cx="4406719" cy="2478309"/>
            <wp:effectExtent l="0" t="0" r="0" b="0"/>
            <wp:docPr id="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4406719" cy="2478309"/>
                    </a:xfrm>
                    <a:prstGeom prst="rect">
                      <a:avLst/>
                    </a:prstGeom>
                    <a:ln/>
                  </pic:spPr>
                </pic:pic>
              </a:graphicData>
            </a:graphic>
          </wp:inline>
        </w:drawing>
      </w:r>
    </w:p>
    <w:p w:rsidR="008729EB" w:rsidRDefault="00AD7611">
      <w:pPr>
        <w:shd w:val="clear" w:color="auto" w:fill="FFFFFF"/>
        <w:spacing w:before="280" w:after="280"/>
        <w:ind w:firstLine="72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Hình 3.8: Chạy chương trình ASP.NET MVC trong Visual Studio</w:t>
      </w:r>
    </w:p>
    <w:p w:rsidR="008729EB" w:rsidRDefault="00AD7611">
      <w:pPr>
        <w:shd w:val="clear" w:color="auto" w:fill="FFFFFF"/>
        <w:spacing w:before="280" w:after="120"/>
        <w:ind w:left="360"/>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Đợi VS build project và sau khi chạy lên trình duyệt. </w:t>
      </w:r>
    </w:p>
    <w:p w:rsidR="008729EB" w:rsidRDefault="00AD7611">
      <w:pPr>
        <w:shd w:val="clear" w:color="auto" w:fill="FFFFFF"/>
        <w:spacing w:before="280" w:after="12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775278" cy="2581507"/>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4775278" cy="2581507"/>
                    </a:xfrm>
                    <a:prstGeom prst="rect">
                      <a:avLst/>
                    </a:prstGeom>
                    <a:ln/>
                  </pic:spPr>
                </pic:pic>
              </a:graphicData>
            </a:graphic>
          </wp:inline>
        </w:drawing>
      </w:r>
    </w:p>
    <w:p w:rsidR="008729EB" w:rsidRDefault="00AD7611">
      <w:pPr>
        <w:shd w:val="clear" w:color="auto" w:fill="FFFFFF"/>
        <w:spacing w:before="280" w:after="120"/>
        <w:ind w:left="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Hình 3.9: Giao diện chính ASP.MVC </w:t>
      </w:r>
    </w:p>
    <w:p w:rsidR="008729EB" w:rsidRDefault="008729EB">
      <w:pPr>
        <w:shd w:val="clear" w:color="auto" w:fill="FFFFFF"/>
        <w:spacing w:before="280" w:after="120"/>
        <w:ind w:left="720"/>
        <w:jc w:val="center"/>
        <w:rPr>
          <w:rFonts w:ascii="Times New Roman" w:eastAsia="Times New Roman" w:hAnsi="Times New Roman" w:cs="Times New Roman"/>
          <w:b/>
          <w:i/>
          <w:sz w:val="26"/>
          <w:szCs w:val="26"/>
        </w:rPr>
      </w:pPr>
    </w:p>
    <w:p w:rsidR="008729EB" w:rsidRDefault="00AD7611">
      <w:pPr>
        <w:pStyle w:val="Heading3"/>
        <w:ind w:left="360"/>
        <w:rPr>
          <w:rFonts w:ascii="Times New Roman" w:eastAsia="Times New Roman" w:hAnsi="Times New Roman" w:cs="Times New Roman"/>
          <w:b/>
          <w:color w:val="000000"/>
          <w:sz w:val="26"/>
          <w:szCs w:val="26"/>
        </w:rPr>
      </w:pPr>
      <w:bookmarkStart w:id="43" w:name="_heading=h.3fwokq0" w:colFirst="0" w:colLast="0"/>
      <w:bookmarkEnd w:id="43"/>
      <w:r>
        <w:rPr>
          <w:rFonts w:ascii="Times New Roman" w:eastAsia="Times New Roman" w:hAnsi="Times New Roman" w:cs="Times New Roman"/>
          <w:b/>
          <w:color w:val="000000"/>
          <w:sz w:val="26"/>
          <w:szCs w:val="26"/>
        </w:rPr>
        <w:t>3.3.7 Cấu trúc thư mục của project ASP.NET MVC</w:t>
      </w:r>
    </w:p>
    <w:p w:rsidR="008729EB" w:rsidRDefault="00AD7611">
      <w:pPr>
        <w:shd w:val="clear" w:color="auto" w:fill="FFFFFF"/>
        <w:spacing w:before="280" w:after="120"/>
        <w:ind w:left="360" w:firstLine="3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Để cấu thành nên 1 project </w:t>
      </w:r>
      <w:hyperlink r:id="rId59">
        <w:r>
          <w:rPr>
            <w:rFonts w:ascii="Times New Roman" w:eastAsia="Times New Roman" w:hAnsi="Times New Roman" w:cs="Times New Roman"/>
            <w:color w:val="000000"/>
            <w:sz w:val="26"/>
            <w:szCs w:val="26"/>
            <w:highlight w:val="white"/>
          </w:rPr>
          <w:t>ASP.NET</w:t>
        </w:r>
      </w:hyperlink>
      <w:r>
        <w:rPr>
          <w:rFonts w:ascii="Times New Roman" w:eastAsia="Times New Roman" w:hAnsi="Times New Roman" w:cs="Times New Roman"/>
          <w:sz w:val="26"/>
          <w:szCs w:val="26"/>
          <w:highlight w:val="white"/>
        </w:rPr>
        <w:t> MVC thì không thể thiếu được Controllers, Models và Views như trên hình mình đã khoanh đỏ. Còn một số thành phần khác như:</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Property</w:t>
      </w:r>
      <w:r>
        <w:rPr>
          <w:rFonts w:ascii="Times New Roman" w:eastAsia="Times New Roman" w:hAnsi="Times New Roman" w:cs="Times New Roman"/>
          <w:color w:val="1B1B1B"/>
          <w:sz w:val="26"/>
          <w:szCs w:val="26"/>
        </w:rPr>
        <w:t> : là file chứa các cấu hình chung cho project.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References</w:t>
      </w:r>
      <w:r>
        <w:rPr>
          <w:rFonts w:ascii="Times New Roman" w:eastAsia="Times New Roman" w:hAnsi="Times New Roman" w:cs="Times New Roman"/>
          <w:color w:val="1B1B1B"/>
          <w:sz w:val="26"/>
          <w:szCs w:val="26"/>
        </w:rPr>
        <w:t>: là nơi chứa các </w:t>
      </w:r>
      <w:hyperlink r:id="rId60">
        <w:r>
          <w:rPr>
            <w:rFonts w:ascii="Times New Roman" w:eastAsia="Times New Roman" w:hAnsi="Times New Roman" w:cs="Times New Roman"/>
            <w:color w:val="000000"/>
            <w:sz w:val="26"/>
            <w:szCs w:val="26"/>
            <w:u w:val="single"/>
          </w:rPr>
          <w:t>DLL(Dynamic Link Library)</w:t>
        </w:r>
      </w:hyperlink>
      <w:r>
        <w:rPr>
          <w:rFonts w:ascii="Times New Roman" w:eastAsia="Times New Roman" w:hAnsi="Times New Roman" w:cs="Times New Roman"/>
          <w:color w:val="1B1B1B"/>
          <w:sz w:val="26"/>
          <w:szCs w:val="26"/>
        </w:rPr>
        <w:t> mà ứng dụng của bạn sử dụng. *</w:t>
      </w:r>
      <w:r>
        <w:rPr>
          <w:rFonts w:ascii="Times New Roman" w:eastAsia="Times New Roman" w:hAnsi="Times New Roman" w:cs="Times New Roman"/>
          <w:b/>
          <w:color w:val="1B1B1B"/>
          <w:sz w:val="26"/>
          <w:szCs w:val="26"/>
        </w:rPr>
        <w:t>App_Data</w:t>
      </w:r>
      <w:r>
        <w:rPr>
          <w:rFonts w:ascii="Times New Roman" w:eastAsia="Times New Roman" w:hAnsi="Times New Roman" w:cs="Times New Roman"/>
          <w:color w:val="1B1B1B"/>
          <w:sz w:val="26"/>
          <w:szCs w:val="26"/>
        </w:rPr>
        <w:t>: là thư mục bạn có thể lưu dữ liệu dạng SQL, các files, file cache,...</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App_Start</w:t>
      </w:r>
      <w:r>
        <w:rPr>
          <w:rFonts w:ascii="Times New Roman" w:eastAsia="Times New Roman" w:hAnsi="Times New Roman" w:cs="Times New Roman"/>
          <w:color w:val="1B1B1B"/>
          <w:sz w:val="26"/>
          <w:szCs w:val="26"/>
        </w:rPr>
        <w:t>: có chứa các files cấu hình như:</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BundleConfig</w:t>
      </w:r>
      <w:r>
        <w:rPr>
          <w:rFonts w:ascii="Times New Roman" w:eastAsia="Times New Roman" w:hAnsi="Times New Roman" w:cs="Times New Roman"/>
          <w:color w:val="1B1B1B"/>
          <w:sz w:val="26"/>
          <w:szCs w:val="26"/>
        </w:rPr>
        <w:t> đúng nghĩa</w:t>
      </w:r>
      <w:r>
        <w:rPr>
          <w:rFonts w:ascii="Times New Roman" w:eastAsia="Times New Roman" w:hAnsi="Times New Roman" w:cs="Times New Roman"/>
          <w:color w:val="1B1B1B"/>
          <w:sz w:val="26"/>
          <w:szCs w:val="26"/>
        </w:rPr>
        <w:t xml:space="preserve"> là đóng gói các files dạng </w:t>
      </w:r>
      <w:r>
        <w:rPr>
          <w:rFonts w:ascii="Times New Roman" w:eastAsia="Times New Roman" w:hAnsi="Times New Roman" w:cs="Times New Roman"/>
          <w:b/>
          <w:color w:val="1B1B1B"/>
          <w:sz w:val="26"/>
          <w:szCs w:val="26"/>
        </w:rPr>
        <w:t>javascript</w:t>
      </w:r>
      <w:r>
        <w:rPr>
          <w:rFonts w:ascii="Times New Roman" w:eastAsia="Times New Roman" w:hAnsi="Times New Roman" w:cs="Times New Roman"/>
          <w:color w:val="1B1B1B"/>
          <w:sz w:val="26"/>
          <w:szCs w:val="26"/>
        </w:rPr>
        <w:t> và </w:t>
      </w:r>
      <w:r>
        <w:rPr>
          <w:rFonts w:ascii="Times New Roman" w:eastAsia="Times New Roman" w:hAnsi="Times New Roman" w:cs="Times New Roman"/>
          <w:b/>
          <w:color w:val="1B1B1B"/>
          <w:sz w:val="26"/>
          <w:szCs w:val="26"/>
        </w:rPr>
        <w:t>stylesheet</w:t>
      </w:r>
      <w:r>
        <w:rPr>
          <w:rFonts w:ascii="Times New Roman" w:eastAsia="Times New Roman" w:hAnsi="Times New Roman" w:cs="Times New Roman"/>
          <w:color w:val="1B1B1B"/>
          <w:sz w:val="26"/>
          <w:szCs w:val="26"/>
        </w:rPr>
        <w:t> (các files cùng kiểu), ví dụ: bạn có 3 files </w:t>
      </w:r>
      <w:r>
        <w:rPr>
          <w:rFonts w:ascii="Times New Roman" w:eastAsia="Times New Roman" w:hAnsi="Times New Roman" w:cs="Times New Roman"/>
          <w:b/>
          <w:color w:val="1B1B1B"/>
          <w:sz w:val="26"/>
          <w:szCs w:val="26"/>
        </w:rPr>
        <w:t>javascript</w:t>
      </w:r>
      <w:r>
        <w:rPr>
          <w:rFonts w:ascii="Times New Roman" w:eastAsia="Times New Roman" w:hAnsi="Times New Roman" w:cs="Times New Roman"/>
          <w:color w:val="1B1B1B"/>
          <w:sz w:val="26"/>
          <w:szCs w:val="26"/>
        </w:rPr>
        <w:t> bạn có thể gói 3 files này lại thành 1 để khi gọi ra bạn chỉ cần gọi 1 lần và 2 files </w:t>
      </w:r>
      <w:r>
        <w:rPr>
          <w:rFonts w:ascii="Times New Roman" w:eastAsia="Times New Roman" w:hAnsi="Times New Roman" w:cs="Times New Roman"/>
          <w:b/>
          <w:color w:val="1B1B1B"/>
          <w:sz w:val="26"/>
          <w:szCs w:val="26"/>
        </w:rPr>
        <w:t>stylesheet</w:t>
      </w:r>
      <w:r>
        <w:rPr>
          <w:rFonts w:ascii="Times New Roman" w:eastAsia="Times New Roman" w:hAnsi="Times New Roman" w:cs="Times New Roman"/>
          <w:color w:val="1B1B1B"/>
          <w:sz w:val="26"/>
          <w:szCs w:val="26"/>
        </w:rPr>
        <w:t> cũng vậy.</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FilterConfig</w:t>
      </w:r>
      <w:r>
        <w:rPr>
          <w:rFonts w:ascii="Times New Roman" w:eastAsia="Times New Roman" w:hAnsi="Times New Roman" w:cs="Times New Roman"/>
          <w:color w:val="1B1B1B"/>
          <w:sz w:val="26"/>
          <w:szCs w:val="26"/>
        </w:rPr>
        <w:t> trên lý thuyết đó là nơi để</w:t>
      </w:r>
      <w:r>
        <w:rPr>
          <w:rFonts w:ascii="Times New Roman" w:eastAsia="Times New Roman" w:hAnsi="Times New Roman" w:cs="Times New Roman"/>
          <w:color w:val="1B1B1B"/>
          <w:sz w:val="26"/>
          <w:szCs w:val="26"/>
        </w:rPr>
        <w:t xml:space="preserve"> cấu hình khi bạn muốn thực hiện logic nào đó trước khi thực hiện hành động. Ví dụ: 1 trang web cho phép comment nhưng người dùng phải đăng nhập, trong trường hợp này trước khi thực hiện truyền đi đoạn comment đó thì phải kiểm tra xem họ đã đăng nhập chưa,</w:t>
      </w:r>
      <w:r>
        <w:rPr>
          <w:rFonts w:ascii="Times New Roman" w:eastAsia="Times New Roman" w:hAnsi="Times New Roman" w:cs="Times New Roman"/>
          <w:color w:val="1B1B1B"/>
          <w:sz w:val="26"/>
          <w:szCs w:val="26"/>
        </w:rPr>
        <w:t xml:space="preserve"> thì cái đó được hiểu là 1 dạng của </w:t>
      </w:r>
      <w:r>
        <w:rPr>
          <w:rFonts w:ascii="Times New Roman" w:eastAsia="Times New Roman" w:hAnsi="Times New Roman" w:cs="Times New Roman"/>
          <w:b/>
          <w:color w:val="1B1B1B"/>
          <w:sz w:val="26"/>
          <w:szCs w:val="26"/>
        </w:rPr>
        <w:t>Filter</w:t>
      </w:r>
      <w:r>
        <w:rPr>
          <w:rFonts w:ascii="Times New Roman" w:eastAsia="Times New Roman" w:hAnsi="Times New Roman" w:cs="Times New Roman"/>
          <w:color w:val="1B1B1B"/>
          <w:sz w:val="26"/>
          <w:szCs w:val="26"/>
        </w:rPr>
        <w:t>trong </w:t>
      </w:r>
      <w:hyperlink r:id="rId61">
        <w:r>
          <w:rPr>
            <w:rFonts w:ascii="Times New Roman" w:eastAsia="Times New Roman" w:hAnsi="Times New Roman" w:cs="Times New Roman"/>
            <w:color w:val="000000"/>
            <w:sz w:val="26"/>
            <w:szCs w:val="26"/>
            <w:u w:val="single"/>
          </w:rPr>
          <w:t>ASP.NET</w:t>
        </w:r>
      </w:hyperlink>
      <w:r>
        <w:rPr>
          <w:rFonts w:ascii="Times New Roman" w:eastAsia="Times New Roman" w:hAnsi="Times New Roman" w:cs="Times New Roman"/>
          <w:color w:val="1B1B1B"/>
          <w:sz w:val="26"/>
          <w:szCs w:val="26"/>
        </w:rPr>
        <w:t> MVC.</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b/>
          <w:color w:val="1B1B1B"/>
          <w:sz w:val="26"/>
          <w:szCs w:val="26"/>
        </w:rPr>
      </w:pPr>
      <w:r>
        <w:rPr>
          <w:rFonts w:ascii="Times New Roman" w:eastAsia="Times New Roman" w:hAnsi="Times New Roman" w:cs="Times New Roman"/>
          <w:b/>
          <w:color w:val="1B1B1B"/>
          <w:sz w:val="26"/>
          <w:szCs w:val="26"/>
        </w:rPr>
        <w:t>RouteConfig</w:t>
      </w:r>
      <w:r>
        <w:rPr>
          <w:rFonts w:ascii="Times New Roman" w:eastAsia="Times New Roman" w:hAnsi="Times New Roman" w:cs="Times New Roman"/>
          <w:color w:val="1B1B1B"/>
          <w:sz w:val="26"/>
          <w:szCs w:val="26"/>
        </w:rPr>
        <w:t>: là file cấu hình Router được hiểu là cấu trúc URL để gọi đến một hành động nào đó. Mặc định sẽ là localhost:</w:t>
      </w:r>
      <w:r>
        <w:rPr>
          <w:rFonts w:ascii="Times New Roman" w:eastAsia="Times New Roman" w:hAnsi="Times New Roman" w:cs="Times New Roman"/>
          <w:b/>
          <w:color w:val="1B1B1B"/>
          <w:sz w:val="26"/>
          <w:szCs w:val="26"/>
        </w:rPr>
        <w:t xml:space="preserve">abcd/{controller}/{action}/{id}, </w:t>
      </w:r>
      <w:r>
        <w:rPr>
          <w:rFonts w:ascii="Times New Roman" w:eastAsia="Times New Roman" w:hAnsi="Times New Roman" w:cs="Times New Roman"/>
          <w:color w:val="1B1B1B"/>
          <w:sz w:val="26"/>
          <w:szCs w:val="26"/>
        </w:rPr>
        <w:t>abcd l</w:t>
      </w:r>
      <w:r>
        <w:rPr>
          <w:rFonts w:ascii="Times New Roman" w:eastAsia="Times New Roman" w:hAnsi="Times New Roman" w:cs="Times New Roman"/>
          <w:color w:val="1B1B1B"/>
          <w:sz w:val="26"/>
          <w:szCs w:val="26"/>
        </w:rPr>
        <w:t>à cổng mà mỗi project khi tạo sẽ có cổng khác nhau, controller là tên của controller. Action là tên của action, id là tham biến truyền vào với những action cần tham biến (cái này tùy chọn có thể có hoặc không).</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 xml:space="preserve"> Content</w:t>
      </w:r>
      <w:r>
        <w:rPr>
          <w:rFonts w:ascii="Times New Roman" w:eastAsia="Times New Roman" w:hAnsi="Times New Roman" w:cs="Times New Roman"/>
          <w:color w:val="1B1B1B"/>
          <w:sz w:val="26"/>
          <w:szCs w:val="26"/>
        </w:rPr>
        <w:t>: là thư mục chứa các files </w:t>
      </w:r>
      <w:r>
        <w:rPr>
          <w:rFonts w:ascii="Times New Roman" w:eastAsia="Times New Roman" w:hAnsi="Times New Roman" w:cs="Times New Roman"/>
          <w:b/>
          <w:color w:val="1B1B1B"/>
          <w:sz w:val="26"/>
          <w:szCs w:val="26"/>
        </w:rPr>
        <w:t>stylesheet</w:t>
      </w:r>
      <w:r>
        <w:rPr>
          <w:rFonts w:ascii="Times New Roman" w:eastAsia="Times New Roman" w:hAnsi="Times New Roman" w:cs="Times New Roman"/>
          <w:color w:val="1B1B1B"/>
          <w:sz w:val="26"/>
          <w:szCs w:val="26"/>
        </w:rPr>
        <w: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Controllers</w:t>
      </w:r>
      <w:r>
        <w:rPr>
          <w:rFonts w:ascii="Times New Roman" w:eastAsia="Times New Roman" w:hAnsi="Times New Roman" w:cs="Times New Roman"/>
          <w:color w:val="1B1B1B"/>
          <w:sz w:val="26"/>
          <w:szCs w:val="26"/>
        </w:rPr>
        <w:t>: là thư mục chứa các files controller. Trong mỗi controller bạn có thể định nghĩa các actions. Mặc định VS tạo file tên là </w:t>
      </w:r>
      <w:r>
        <w:rPr>
          <w:rFonts w:ascii="Times New Roman" w:eastAsia="Times New Roman" w:hAnsi="Times New Roman" w:cs="Times New Roman"/>
          <w:b/>
          <w:color w:val="1B1B1B"/>
          <w:sz w:val="26"/>
          <w:szCs w:val="26"/>
        </w:rPr>
        <w:t>HomeController.cs</w:t>
      </w:r>
      <w:r>
        <w:rPr>
          <w:rFonts w:ascii="Times New Roman" w:eastAsia="Times New Roman" w:hAnsi="Times New Roman" w:cs="Times New Roman"/>
          <w:color w:val="1B1B1B"/>
          <w:sz w:val="26"/>
          <w:szCs w:val="26"/>
        </w:rPr>
        <w:t> controller này là Home và có các action Index, About, Contact.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fonts</w:t>
      </w:r>
      <w:r>
        <w:rPr>
          <w:rFonts w:ascii="Times New Roman" w:eastAsia="Times New Roman" w:hAnsi="Times New Roman" w:cs="Times New Roman"/>
          <w:color w:val="1B1B1B"/>
          <w:sz w:val="26"/>
          <w:szCs w:val="26"/>
        </w:rPr>
        <w:t>: là thư mục chứa các f</w:t>
      </w:r>
      <w:r>
        <w:rPr>
          <w:rFonts w:ascii="Times New Roman" w:eastAsia="Times New Roman" w:hAnsi="Times New Roman" w:cs="Times New Roman"/>
          <w:color w:val="1B1B1B"/>
          <w:sz w:val="26"/>
          <w:szCs w:val="26"/>
        </w:rPr>
        <w:t>onts chữ cho trang web của bạn.</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Models</w:t>
      </w:r>
      <w:r>
        <w:rPr>
          <w:rFonts w:ascii="Times New Roman" w:eastAsia="Times New Roman" w:hAnsi="Times New Roman" w:cs="Times New Roman"/>
          <w:color w:val="1B1B1B"/>
          <w:sz w:val="26"/>
          <w:szCs w:val="26"/>
        </w:rPr>
        <w:t>: là thư mục chứa các models.</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Script</w:t>
      </w:r>
      <w:r>
        <w:rPr>
          <w:rFonts w:ascii="Times New Roman" w:eastAsia="Times New Roman" w:hAnsi="Times New Roman" w:cs="Times New Roman"/>
          <w:color w:val="1B1B1B"/>
          <w:sz w:val="26"/>
          <w:szCs w:val="26"/>
        </w:rPr>
        <w:t>: là thưc mục chứa các files </w:t>
      </w:r>
      <w:r>
        <w:rPr>
          <w:rFonts w:ascii="Times New Roman" w:eastAsia="Times New Roman" w:hAnsi="Times New Roman" w:cs="Times New Roman"/>
          <w:b/>
          <w:color w:val="1B1B1B"/>
          <w:sz w:val="26"/>
          <w:szCs w:val="26"/>
        </w:rPr>
        <w:t>javascript</w:t>
      </w:r>
      <w:r>
        <w:rPr>
          <w:rFonts w:ascii="Times New Roman" w:eastAsia="Times New Roman" w:hAnsi="Times New Roman" w:cs="Times New Roman"/>
          <w:color w:val="1B1B1B"/>
          <w:sz w:val="26"/>
          <w:szCs w:val="26"/>
        </w:rPr>
        <w: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Views</w:t>
      </w:r>
      <w:r>
        <w:rPr>
          <w:rFonts w:ascii="Times New Roman" w:eastAsia="Times New Roman" w:hAnsi="Times New Roman" w:cs="Times New Roman"/>
          <w:color w:val="1B1B1B"/>
          <w:sz w:val="26"/>
          <w:szCs w:val="26"/>
        </w:rPr>
        <w:t>: là thư mục chứa các files </w:t>
      </w:r>
      <w:hyperlink r:id="rId62">
        <w:r>
          <w:rPr>
            <w:rFonts w:ascii="Times New Roman" w:eastAsia="Times New Roman" w:hAnsi="Times New Roman" w:cs="Times New Roman"/>
            <w:b/>
            <w:color w:val="000000"/>
            <w:sz w:val="26"/>
            <w:szCs w:val="26"/>
          </w:rPr>
          <w:t>razor</w:t>
        </w:r>
      </w:hyperlink>
      <w:r>
        <w:rPr>
          <w:rFonts w:ascii="Times New Roman" w:eastAsia="Times New Roman" w:hAnsi="Times New Roman" w:cs="Times New Roman"/>
          <w:color w:val="1B1B1B"/>
          <w:sz w:val="26"/>
          <w:szCs w:val="26"/>
        </w:rPr>
        <w:t>, ở </w:t>
      </w:r>
      <w:hyperlink r:id="rId63">
        <w:r>
          <w:rPr>
            <w:rFonts w:ascii="Times New Roman" w:eastAsia="Times New Roman" w:hAnsi="Times New Roman" w:cs="Times New Roman"/>
            <w:color w:val="000000"/>
            <w:sz w:val="26"/>
            <w:szCs w:val="26"/>
            <w:u w:val="single"/>
          </w:rPr>
          <w:t>ASP.NET</w:t>
        </w:r>
      </w:hyperlink>
      <w:r>
        <w:rPr>
          <w:rFonts w:ascii="Times New Roman" w:eastAsia="Times New Roman" w:hAnsi="Times New Roman" w:cs="Times New Roman"/>
          <w:color w:val="1B1B1B"/>
          <w:sz w:val="26"/>
          <w:szCs w:val="26"/>
        </w:rPr>
        <w:t> MVC các files view sẽ là dạng file </w:t>
      </w:r>
      <w:r>
        <w:rPr>
          <w:rFonts w:ascii="Times New Roman" w:eastAsia="Times New Roman" w:hAnsi="Times New Roman" w:cs="Times New Roman"/>
          <w:b/>
          <w:color w:val="1B1B1B"/>
          <w:sz w:val="26"/>
          <w:szCs w:val="26"/>
        </w:rPr>
        <w:t>.cshtml</w:t>
      </w:r>
      <w:r>
        <w:rPr>
          <w:rFonts w:ascii="Times New Roman" w:eastAsia="Times New Roman" w:hAnsi="Times New Roman" w:cs="Times New Roman"/>
          <w:color w:val="1B1B1B"/>
          <w:sz w:val="26"/>
          <w:szCs w:val="26"/>
        </w:rPr>
        <w:t> chứ không phải ở dạng thuần html nữa, vì ở</w:t>
      </w:r>
      <w:r>
        <w:rPr>
          <w:rFonts w:ascii="Times New Roman" w:eastAsia="Times New Roman" w:hAnsi="Times New Roman" w:cs="Times New Roman"/>
          <w:color w:val="1B1B1B"/>
          <w:sz w:val="26"/>
          <w:szCs w:val="26"/>
        </w:rPr>
        <w:t xml:space="preserve"> views bạn có thể gọi trực tiếp đến model để binding data trực tiếp trên đó. Mỗi thư mục trong views thì sẽ tương ứng với 1 controller và các files view trong đó là 1 action nằm trong controller đó. Ví dụ: trong views có thư mục Home tương ứng với nó có Ho</w:t>
      </w:r>
      <w:r>
        <w:rPr>
          <w:rFonts w:ascii="Times New Roman" w:eastAsia="Times New Roman" w:hAnsi="Times New Roman" w:cs="Times New Roman"/>
          <w:color w:val="1B1B1B"/>
          <w:sz w:val="26"/>
          <w:szCs w:val="26"/>
        </w:rPr>
        <w:t>meController và có các files view như </w:t>
      </w:r>
      <w:r>
        <w:rPr>
          <w:rFonts w:ascii="Times New Roman" w:eastAsia="Times New Roman" w:hAnsi="Times New Roman" w:cs="Times New Roman"/>
          <w:b/>
          <w:color w:val="1B1B1B"/>
          <w:sz w:val="26"/>
          <w:szCs w:val="26"/>
        </w:rPr>
        <w:t>About.cshtml</w:t>
      </w:r>
      <w:r>
        <w:rPr>
          <w:rFonts w:ascii="Times New Roman" w:eastAsia="Times New Roman" w:hAnsi="Times New Roman" w:cs="Times New Roman"/>
          <w:color w:val="1B1B1B"/>
          <w:sz w:val="26"/>
          <w:szCs w:val="26"/>
        </w:rPr>
        <w:t>, </w:t>
      </w:r>
      <w:r>
        <w:rPr>
          <w:rFonts w:ascii="Times New Roman" w:eastAsia="Times New Roman" w:hAnsi="Times New Roman" w:cs="Times New Roman"/>
          <w:b/>
          <w:color w:val="1B1B1B"/>
          <w:sz w:val="26"/>
          <w:szCs w:val="26"/>
        </w:rPr>
        <w:t>Contact.cshtml</w:t>
      </w:r>
      <w:r>
        <w:rPr>
          <w:rFonts w:ascii="Times New Roman" w:eastAsia="Times New Roman" w:hAnsi="Times New Roman" w:cs="Times New Roman"/>
          <w:color w:val="1B1B1B"/>
          <w:sz w:val="26"/>
          <w:szCs w:val="26"/>
        </w:rPr>
        <w:t>, </w:t>
      </w:r>
      <w:r>
        <w:rPr>
          <w:rFonts w:ascii="Times New Roman" w:eastAsia="Times New Roman" w:hAnsi="Times New Roman" w:cs="Times New Roman"/>
          <w:b/>
          <w:color w:val="1B1B1B"/>
          <w:sz w:val="26"/>
          <w:szCs w:val="26"/>
        </w:rPr>
        <w:t>Index.cshtml</w:t>
      </w:r>
      <w:r>
        <w:rPr>
          <w:rFonts w:ascii="Times New Roman" w:eastAsia="Times New Roman" w:hAnsi="Times New Roman" w:cs="Times New Roman"/>
          <w:color w:val="1B1B1B"/>
          <w:sz w:val="26"/>
          <w:szCs w:val="26"/>
        </w:rPr>
        <w:t> thì tương ứng trong HomeController cũng có các action </w:t>
      </w:r>
      <w:r>
        <w:rPr>
          <w:rFonts w:ascii="Times New Roman" w:eastAsia="Times New Roman" w:hAnsi="Times New Roman" w:cs="Times New Roman"/>
          <w:b/>
          <w:color w:val="1B1B1B"/>
          <w:sz w:val="26"/>
          <w:szCs w:val="26"/>
        </w:rPr>
        <w:t>About, Contact, Index</w:t>
      </w:r>
      <w:r>
        <w:rPr>
          <w:rFonts w:ascii="Times New Roman" w:eastAsia="Times New Roman" w:hAnsi="Times New Roman" w:cs="Times New Roman"/>
          <w:color w:val="1B1B1B"/>
          <w:sz w:val="26"/>
          <w:szCs w:val="26"/>
        </w:rPr>
        <w:t>. Ở đây được hiểu là mối quan hệ </w:t>
      </w:r>
      <w:r>
        <w:rPr>
          <w:rFonts w:ascii="Times New Roman" w:eastAsia="Times New Roman" w:hAnsi="Times New Roman" w:cs="Times New Roman"/>
          <w:b/>
          <w:color w:val="1B1B1B"/>
          <w:sz w:val="26"/>
          <w:szCs w:val="26"/>
        </w:rPr>
        <w:t>Dependency</w:t>
      </w:r>
      <w:r>
        <w:rPr>
          <w:rFonts w:ascii="Times New Roman" w:eastAsia="Times New Roman" w:hAnsi="Times New Roman" w:cs="Times New Roman"/>
          <w:color w:val="1B1B1B"/>
          <w:sz w:val="26"/>
          <w:szCs w:val="26"/>
        </w:rPr>
        <w:t> tức là bạn muốn gọi đến trang </w:t>
      </w:r>
      <w:r>
        <w:rPr>
          <w:rFonts w:ascii="Times New Roman" w:eastAsia="Times New Roman" w:hAnsi="Times New Roman" w:cs="Times New Roman"/>
          <w:b/>
          <w:color w:val="1B1B1B"/>
          <w:sz w:val="26"/>
          <w:szCs w:val="26"/>
        </w:rPr>
        <w:t>Index</w:t>
      </w:r>
      <w:r>
        <w:rPr>
          <w:rFonts w:ascii="Times New Roman" w:eastAsia="Times New Roman" w:hAnsi="Times New Roman" w:cs="Times New Roman"/>
          <w:color w:val="1B1B1B"/>
          <w:sz w:val="26"/>
          <w:szCs w:val="26"/>
        </w:rPr>
        <w:t> của trong </w:t>
      </w:r>
      <w:r>
        <w:rPr>
          <w:rFonts w:ascii="Times New Roman" w:eastAsia="Times New Roman" w:hAnsi="Times New Roman" w:cs="Times New Roman"/>
          <w:b/>
          <w:color w:val="1B1B1B"/>
          <w:sz w:val="26"/>
          <w:szCs w:val="26"/>
        </w:rPr>
        <w:t>Home</w:t>
      </w:r>
      <w:r>
        <w:rPr>
          <w:rFonts w:ascii="Times New Roman" w:eastAsia="Times New Roman" w:hAnsi="Times New Roman" w:cs="Times New Roman"/>
          <w:color w:val="1B1B1B"/>
          <w:sz w:val="26"/>
          <w:szCs w:val="26"/>
        </w:rPr>
        <w:t> thì chắc chắn bạn phải có </w:t>
      </w:r>
      <w:r>
        <w:rPr>
          <w:rFonts w:ascii="Times New Roman" w:eastAsia="Times New Roman" w:hAnsi="Times New Roman" w:cs="Times New Roman"/>
          <w:b/>
          <w:color w:val="1B1B1B"/>
          <w:sz w:val="26"/>
          <w:szCs w:val="26"/>
        </w:rPr>
        <w:t>Controller</w:t>
      </w:r>
      <w:r>
        <w:rPr>
          <w:rFonts w:ascii="Times New Roman" w:eastAsia="Times New Roman" w:hAnsi="Times New Roman" w:cs="Times New Roman"/>
          <w:color w:val="1B1B1B"/>
          <w:sz w:val="26"/>
          <w:szCs w:val="26"/>
        </w:rPr>
        <w:t>là </w:t>
      </w:r>
      <w:r>
        <w:rPr>
          <w:rFonts w:ascii="Times New Roman" w:eastAsia="Times New Roman" w:hAnsi="Times New Roman" w:cs="Times New Roman"/>
          <w:b/>
          <w:color w:val="1B1B1B"/>
          <w:sz w:val="26"/>
          <w:szCs w:val="26"/>
        </w:rPr>
        <w:t>Home</w:t>
      </w:r>
      <w:r>
        <w:rPr>
          <w:rFonts w:ascii="Times New Roman" w:eastAsia="Times New Roman" w:hAnsi="Times New Roman" w:cs="Times New Roman"/>
          <w:color w:val="1B1B1B"/>
          <w:sz w:val="26"/>
          <w:szCs w:val="26"/>
        </w:rPr>
        <w:t> và action là </w:t>
      </w:r>
      <w:r>
        <w:rPr>
          <w:rFonts w:ascii="Times New Roman" w:eastAsia="Times New Roman" w:hAnsi="Times New Roman" w:cs="Times New Roman"/>
          <w:b/>
          <w:color w:val="1B1B1B"/>
          <w:sz w:val="26"/>
          <w:szCs w:val="26"/>
        </w:rPr>
        <w:t>Index</w:t>
      </w:r>
      <w:r>
        <w:rPr>
          <w:rFonts w:ascii="Times New Roman" w:eastAsia="Times New Roman" w:hAnsi="Times New Roman" w:cs="Times New Roman"/>
          <w:color w:val="1B1B1B"/>
          <w:sz w:val="26"/>
          <w:szCs w:val="26"/>
        </w:rPr>
        <w:t> ngược lại cũng vậy. Trong thư mục này có </w:t>
      </w:r>
      <w:r>
        <w:rPr>
          <w:rFonts w:ascii="Times New Roman" w:eastAsia="Times New Roman" w:hAnsi="Times New Roman" w:cs="Times New Roman"/>
          <w:b/>
          <w:color w:val="1B1B1B"/>
          <w:sz w:val="26"/>
          <w:szCs w:val="26"/>
        </w:rPr>
        <w:t>thư mục Shared</w:t>
      </w:r>
      <w:r>
        <w:rPr>
          <w:rFonts w:ascii="Times New Roman" w:eastAsia="Times New Roman" w:hAnsi="Times New Roman" w:cs="Times New Roman"/>
          <w:color w:val="1B1B1B"/>
          <w:sz w:val="26"/>
          <w:szCs w:val="26"/>
        </w:rPr>
        <w:t>chứa các views dùng chung như </w:t>
      </w:r>
      <w:r>
        <w:rPr>
          <w:rFonts w:ascii="Times New Roman" w:eastAsia="Times New Roman" w:hAnsi="Times New Roman" w:cs="Times New Roman"/>
          <w:b/>
          <w:color w:val="1B1B1B"/>
          <w:sz w:val="26"/>
          <w:szCs w:val="26"/>
        </w:rPr>
        <w:t>_Layout.cshtml</w:t>
      </w:r>
      <w:r>
        <w:rPr>
          <w:rFonts w:ascii="Times New Roman" w:eastAsia="Times New Roman" w:hAnsi="Times New Roman" w:cs="Times New Roman"/>
          <w:color w:val="1B1B1B"/>
          <w:sz w:val="26"/>
          <w:szCs w:val="26"/>
        </w:rPr>
        <w:t> được coi như file khung tương tự như trang </w:t>
      </w:r>
      <w:r>
        <w:rPr>
          <w:rFonts w:ascii="Times New Roman" w:eastAsia="Times New Roman" w:hAnsi="Times New Roman" w:cs="Times New Roman"/>
          <w:b/>
          <w:color w:val="1B1B1B"/>
          <w:sz w:val="26"/>
          <w:szCs w:val="26"/>
        </w:rPr>
        <w:t>Master Page</w:t>
      </w:r>
      <w:r>
        <w:rPr>
          <w:rFonts w:ascii="Times New Roman" w:eastAsia="Times New Roman" w:hAnsi="Times New Roman" w:cs="Times New Roman"/>
          <w:color w:val="1B1B1B"/>
          <w:sz w:val="26"/>
          <w:szCs w:val="26"/>
        </w:rPr>
        <w:t> trong </w:t>
      </w:r>
      <w:r>
        <w:rPr>
          <w:rFonts w:ascii="Times New Roman" w:eastAsia="Times New Roman" w:hAnsi="Times New Roman" w:cs="Times New Roman"/>
          <w:b/>
          <w:color w:val="1B1B1B"/>
          <w:sz w:val="26"/>
          <w:szCs w:val="26"/>
        </w:rPr>
        <w:t>Web Forms</w:t>
      </w:r>
      <w:r>
        <w:rPr>
          <w:rFonts w:ascii="Times New Roman" w:eastAsia="Times New Roman" w:hAnsi="Times New Roman" w:cs="Times New Roman"/>
          <w:color w:val="1B1B1B"/>
          <w:sz w:val="26"/>
          <w:szCs w:val="26"/>
        </w:rPr>
        <w:t> để cho các views khác</w:t>
      </w:r>
      <w:r>
        <w:rPr>
          <w:rFonts w:ascii="Times New Roman" w:eastAsia="Times New Roman" w:hAnsi="Times New Roman" w:cs="Times New Roman"/>
          <w:color w:val="1B1B1B"/>
          <w:sz w:val="26"/>
          <w:szCs w:val="26"/>
        </w:rPr>
        <w:t xml:space="preserve"> kế thừa và muốn các trang khác kế thừa được từ trang này thì chúng ta phải dùng đến file </w:t>
      </w:r>
      <w:r>
        <w:rPr>
          <w:rFonts w:ascii="Times New Roman" w:eastAsia="Times New Roman" w:hAnsi="Times New Roman" w:cs="Times New Roman"/>
          <w:b/>
          <w:color w:val="1B1B1B"/>
          <w:sz w:val="26"/>
          <w:szCs w:val="26"/>
        </w:rPr>
        <w:t>_ViewStart.cshmlt</w:t>
      </w:r>
      <w:r>
        <w:rPr>
          <w:rFonts w:ascii="Times New Roman" w:eastAsia="Times New Roman" w:hAnsi="Times New Roman" w:cs="Times New Roman"/>
          <w:color w:val="1B1B1B"/>
          <w:sz w:val="26"/>
          <w:szCs w:val="26"/>
        </w:rPr>
        <w:t> nếu không có file này thì ở mỗi file view bạn file thêm 1 đoạn code để có thể kế thừa từ files </w:t>
      </w:r>
      <w:r>
        <w:rPr>
          <w:rFonts w:ascii="Times New Roman" w:eastAsia="Times New Roman" w:hAnsi="Times New Roman" w:cs="Times New Roman"/>
          <w:b/>
          <w:color w:val="1B1B1B"/>
          <w:sz w:val="26"/>
          <w:szCs w:val="26"/>
        </w:rPr>
        <w:t>_Layout.cshtml</w:t>
      </w:r>
      <w:r>
        <w:rPr>
          <w:rFonts w:ascii="Times New Roman" w:eastAsia="Times New Roman" w:hAnsi="Times New Roman" w:cs="Times New Roman"/>
          <w:color w:val="1B1B1B"/>
          <w:sz w:val="26"/>
          <w:szCs w:val="26"/>
        </w:rPr>
        <w:t>, khi bạn gọi đến 1 trang không tồn tại</w:t>
      </w:r>
      <w:r>
        <w:rPr>
          <w:rFonts w:ascii="Times New Roman" w:eastAsia="Times New Roman" w:hAnsi="Times New Roman" w:cs="Times New Roman"/>
          <w:color w:val="1B1B1B"/>
          <w:sz w:val="26"/>
          <w:szCs w:val="26"/>
        </w:rPr>
        <w:t xml:space="preserve"> hoặc có lỗi thì sẽ hiển thị ra trang </w:t>
      </w:r>
      <w:r>
        <w:rPr>
          <w:rFonts w:ascii="Times New Roman" w:eastAsia="Times New Roman" w:hAnsi="Times New Roman" w:cs="Times New Roman"/>
          <w:b/>
          <w:color w:val="1B1B1B"/>
          <w:sz w:val="26"/>
          <w:szCs w:val="26"/>
        </w:rPr>
        <w:t>Error.cshtml</w:t>
      </w:r>
      <w:r>
        <w:rPr>
          <w:rFonts w:ascii="Times New Roman" w:eastAsia="Times New Roman" w:hAnsi="Times New Roman" w:cs="Times New Roman"/>
          <w:color w:val="1B1B1B"/>
          <w:sz w:val="26"/>
          <w:szCs w:val="26"/>
        </w:rPr>
        <w: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ApplicationInsights.config</w:t>
      </w:r>
      <w:r>
        <w:rPr>
          <w:rFonts w:ascii="Times New Roman" w:eastAsia="Times New Roman" w:hAnsi="Times New Roman" w:cs="Times New Roman"/>
          <w:color w:val="1B1B1B"/>
          <w:sz w:val="26"/>
          <w:szCs w:val="26"/>
        </w:rPr>
        <w:t>: là file cấu hình để bạn có thể theo dõi hiệu suất của ứng dụng web của bạn từ đó bạn có thể biện pháp thiết kế tốt nhất cho ứng dụng.</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favicon.icon</w:t>
      </w:r>
      <w:r>
        <w:rPr>
          <w:rFonts w:ascii="Times New Roman" w:eastAsia="Times New Roman" w:hAnsi="Times New Roman" w:cs="Times New Roman"/>
          <w:color w:val="1B1B1B"/>
          <w:sz w:val="26"/>
          <w:szCs w:val="26"/>
        </w:rPr>
        <w:t>: nếu bạn để ý trên tab của tr</w:t>
      </w:r>
      <w:r>
        <w:rPr>
          <w:rFonts w:ascii="Times New Roman" w:eastAsia="Times New Roman" w:hAnsi="Times New Roman" w:cs="Times New Roman"/>
          <w:color w:val="1B1B1B"/>
          <w:sz w:val="26"/>
          <w:szCs w:val="26"/>
        </w:rPr>
        <w:t>ìnhh duyệt khi bạn truy cập đến 1 trang web sẽ có icon và phần title của trang web, thì icon đó là dạng file </w:t>
      </w:r>
      <w:r>
        <w:rPr>
          <w:rFonts w:ascii="Times New Roman" w:eastAsia="Times New Roman" w:hAnsi="Times New Roman" w:cs="Times New Roman"/>
          <w:b/>
          <w:color w:val="1B1B1B"/>
          <w:sz w:val="26"/>
          <w:szCs w:val="26"/>
        </w:rPr>
        <w:t>.icon</w:t>
      </w:r>
      <w:r>
        <w:rPr>
          <w:rFonts w:ascii="Times New Roman" w:eastAsia="Times New Roman" w:hAnsi="Times New Roman" w:cs="Times New Roman"/>
          <w:color w:val="1B1B1B"/>
          <w:sz w:val="26"/>
          <w:szCs w:val="26"/>
        </w:rPr>
        <w:t> mà được cấu hình trong file </w:t>
      </w:r>
      <w:r>
        <w:rPr>
          <w:rFonts w:ascii="Times New Roman" w:eastAsia="Times New Roman" w:hAnsi="Times New Roman" w:cs="Times New Roman"/>
          <w:b/>
          <w:color w:val="1B1B1B"/>
          <w:sz w:val="26"/>
          <w:szCs w:val="26"/>
        </w:rPr>
        <w:t>_Layout.cshtml</w:t>
      </w:r>
      <w:r>
        <w:rPr>
          <w:rFonts w:ascii="Times New Roman" w:eastAsia="Times New Roman" w:hAnsi="Times New Roman" w:cs="Times New Roman"/>
          <w:color w:val="1B1B1B"/>
          <w:sz w:val="26"/>
          <w:szCs w:val="26"/>
        </w:rPr>
        <w: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Global.asax</w:t>
      </w:r>
      <w:r>
        <w:rPr>
          <w:rFonts w:ascii="Times New Roman" w:eastAsia="Times New Roman" w:hAnsi="Times New Roman" w:cs="Times New Roman"/>
          <w:color w:val="1B1B1B"/>
          <w:sz w:val="26"/>
          <w:szCs w:val="26"/>
        </w:rPr>
        <w:t>: là file cấu hình chung cho project.</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packages.config</w:t>
      </w:r>
      <w:r>
        <w:rPr>
          <w:rFonts w:ascii="Times New Roman" w:eastAsia="Times New Roman" w:hAnsi="Times New Roman" w:cs="Times New Roman"/>
          <w:color w:val="1B1B1B"/>
          <w:sz w:val="26"/>
          <w:szCs w:val="26"/>
        </w:rPr>
        <w:t>: là file quản lý các packages mà</w:t>
      </w:r>
      <w:r>
        <w:rPr>
          <w:rFonts w:ascii="Times New Roman" w:eastAsia="Times New Roman" w:hAnsi="Times New Roman" w:cs="Times New Roman"/>
          <w:color w:val="1B1B1B"/>
          <w:sz w:val="26"/>
          <w:szCs w:val="26"/>
        </w:rPr>
        <w:t xml:space="preserve"> bạn đang sử dụng cho ứng dung và phiên bản sử dụng của các packages đó.</w:t>
      </w:r>
    </w:p>
    <w:p w:rsidR="008729EB" w:rsidRDefault="00AD7611">
      <w:pPr>
        <w:numPr>
          <w:ilvl w:val="0"/>
          <w:numId w:val="9"/>
        </w:num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Web.config</w:t>
      </w:r>
      <w:r>
        <w:rPr>
          <w:rFonts w:ascii="Times New Roman" w:eastAsia="Times New Roman" w:hAnsi="Times New Roman" w:cs="Times New Roman"/>
          <w:color w:val="1B1B1B"/>
          <w:sz w:val="26"/>
          <w:szCs w:val="26"/>
        </w:rPr>
        <w:t>: là file cấu hình cho ứng dụng web ở dạng xml. Cho phép thiết lập các thông số về bảo mật, kết nối, debug,... Là file cấu hình có ảnh hướng đến ứng dụng web của bạn trên mô</w:t>
      </w:r>
      <w:r>
        <w:rPr>
          <w:rFonts w:ascii="Times New Roman" w:eastAsia="Times New Roman" w:hAnsi="Times New Roman" w:cs="Times New Roman"/>
          <w:color w:val="1B1B1B"/>
          <w:sz w:val="26"/>
          <w:szCs w:val="26"/>
        </w:rPr>
        <w:t>i trường Server. </w:t>
      </w:r>
    </w:p>
    <w:p w:rsidR="008729EB" w:rsidRDefault="00AD7611">
      <w:pPr>
        <w:pBdr>
          <w:top w:val="nil"/>
          <w:left w:val="nil"/>
          <w:bottom w:val="nil"/>
          <w:right w:val="nil"/>
          <w:between w:val="nil"/>
        </w:pBdr>
        <w:shd w:val="clear" w:color="auto" w:fill="FFFFFF"/>
        <w:spacing w:before="360" w:after="0" w:line="240" w:lineRule="auto"/>
        <w:ind w:left="720"/>
        <w:jc w:val="center"/>
        <w:rPr>
          <w:rFonts w:ascii="Times New Roman" w:eastAsia="Times New Roman" w:hAnsi="Times New Roman" w:cs="Times New Roman"/>
          <w:color w:val="1B1B1B"/>
          <w:sz w:val="26"/>
          <w:szCs w:val="26"/>
        </w:rPr>
      </w:pPr>
      <w:r>
        <w:rPr>
          <w:rFonts w:ascii="Times New Roman" w:eastAsia="Times New Roman" w:hAnsi="Times New Roman" w:cs="Times New Roman"/>
          <w:noProof/>
          <w:color w:val="1B1B1B"/>
          <w:sz w:val="26"/>
          <w:szCs w:val="26"/>
        </w:rPr>
        <w:drawing>
          <wp:inline distT="0" distB="0" distL="0" distR="0">
            <wp:extent cx="3793976" cy="2051017"/>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3793976" cy="2051017"/>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360" w:after="0" w:line="240" w:lineRule="auto"/>
        <w:ind w:left="720"/>
        <w:jc w:val="center"/>
        <w:rPr>
          <w:rFonts w:ascii="Times New Roman" w:eastAsia="Times New Roman" w:hAnsi="Times New Roman" w:cs="Times New Roman"/>
          <w:b/>
          <w:i/>
          <w:color w:val="1B1B1B"/>
          <w:sz w:val="26"/>
          <w:szCs w:val="26"/>
        </w:rPr>
      </w:pPr>
      <w:r>
        <w:rPr>
          <w:rFonts w:ascii="Times New Roman" w:eastAsia="Times New Roman" w:hAnsi="Times New Roman" w:cs="Times New Roman"/>
          <w:b/>
          <w:i/>
          <w:color w:val="1B1B1B"/>
          <w:sz w:val="26"/>
          <w:szCs w:val="26"/>
        </w:rPr>
        <w:t>Hình 3.10: Các thư mục trong ASP.NET MVC</w:t>
      </w:r>
    </w:p>
    <w:p w:rsidR="008729EB" w:rsidRDefault="00AD7611">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b/>
          <w:color w:val="1B1B1B"/>
          <w:sz w:val="28"/>
          <w:szCs w:val="28"/>
        </w:rPr>
      </w:pPr>
      <w:bookmarkStart w:id="44" w:name="_heading=h.1v1yuxt" w:colFirst="0" w:colLast="0"/>
      <w:bookmarkEnd w:id="44"/>
      <w:r>
        <w:rPr>
          <w:rFonts w:ascii="Times New Roman" w:eastAsia="Times New Roman" w:hAnsi="Times New Roman" w:cs="Times New Roman"/>
          <w:b/>
          <w:color w:val="1B1B1B"/>
          <w:sz w:val="28"/>
          <w:szCs w:val="28"/>
        </w:rPr>
        <w:t xml:space="preserve">3.4 Xây dựng website bán sách đơn giản bằng ASP.NET MVC </w:t>
      </w:r>
    </w:p>
    <w:p w:rsidR="008729EB" w:rsidRDefault="00AD7611">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8"/>
          <w:szCs w:val="28"/>
        </w:rPr>
        <w:tab/>
      </w:r>
      <w:r>
        <w:rPr>
          <w:rFonts w:ascii="Times New Roman" w:eastAsia="Times New Roman" w:hAnsi="Times New Roman" w:cs="Times New Roman"/>
          <w:color w:val="1B1B1B"/>
          <w:sz w:val="26"/>
          <w:szCs w:val="26"/>
        </w:rPr>
        <w:t>Website bán sách được xây dựng nhằm mục đích cho khách hàng, các đọc giả có thể tìm kiếm và đặt mua online các cuốn sách một cách dễ dàng, tiết kiệm thời gian mà không mất thời gian ra các cửa hàng sách để lựa mua sách. Trong website này, em được giao nhiệ</w:t>
      </w:r>
      <w:r>
        <w:rPr>
          <w:rFonts w:ascii="Times New Roman" w:eastAsia="Times New Roman" w:hAnsi="Times New Roman" w:cs="Times New Roman"/>
          <w:color w:val="1B1B1B"/>
          <w:sz w:val="26"/>
          <w:szCs w:val="26"/>
        </w:rPr>
        <w:t>m vụ thiết kế phần quản lý sách bán và hiển thị các cuốn sách bán theo các danh mục như nhà sản xuất, chủ đề loại sách.</w:t>
      </w:r>
    </w:p>
    <w:p w:rsidR="008729EB" w:rsidRDefault="008729EB">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p>
    <w:p w:rsidR="008729EB" w:rsidRDefault="008729EB">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p>
    <w:p w:rsidR="008729EB" w:rsidRDefault="008729EB">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p>
    <w:p w:rsidR="008729EB" w:rsidRDefault="008729EB">
      <w:pPr>
        <w:pBdr>
          <w:top w:val="nil"/>
          <w:left w:val="nil"/>
          <w:bottom w:val="nil"/>
          <w:right w:val="nil"/>
          <w:between w:val="nil"/>
        </w:pBdr>
        <w:shd w:val="clear" w:color="auto" w:fill="FFFFFF"/>
        <w:spacing w:before="360" w:after="0" w:line="240" w:lineRule="auto"/>
        <w:rPr>
          <w:rFonts w:ascii="Times New Roman" w:eastAsia="Times New Roman" w:hAnsi="Times New Roman" w:cs="Times New Roman"/>
          <w:color w:val="1B1B1B"/>
          <w:sz w:val="26"/>
          <w:szCs w:val="26"/>
        </w:rPr>
      </w:pPr>
    </w:p>
    <w:p w:rsidR="008729EB" w:rsidRDefault="00AD7611">
      <w:pPr>
        <w:spacing w:before="0" w:line="259" w:lineRule="auto"/>
        <w:jc w:val="left"/>
        <w:rPr>
          <w:rFonts w:ascii="Times New Roman" w:eastAsia="Times New Roman" w:hAnsi="Times New Roman" w:cs="Times New Roman"/>
          <w:b/>
          <w:sz w:val="32"/>
          <w:szCs w:val="32"/>
          <w:highlight w:val="white"/>
        </w:rPr>
      </w:pPr>
      <w:r>
        <w:br w:type="page"/>
      </w:r>
    </w:p>
    <w:p w:rsidR="008729EB" w:rsidRDefault="00AD7611">
      <w:pPr>
        <w:pStyle w:val="Heading1"/>
        <w:jc w:val="center"/>
        <w:rPr>
          <w:rFonts w:ascii="Times New Roman" w:eastAsia="Times New Roman" w:hAnsi="Times New Roman" w:cs="Times New Roman"/>
          <w:b/>
          <w:color w:val="000000"/>
          <w:highlight w:val="white"/>
        </w:rPr>
      </w:pPr>
      <w:bookmarkStart w:id="45" w:name="_heading=h.4f1mdlm" w:colFirst="0" w:colLast="0"/>
      <w:bookmarkEnd w:id="45"/>
      <w:r>
        <w:rPr>
          <w:rFonts w:ascii="Times New Roman" w:eastAsia="Times New Roman" w:hAnsi="Times New Roman" w:cs="Times New Roman"/>
          <w:b/>
          <w:color w:val="000000"/>
          <w:highlight w:val="white"/>
        </w:rPr>
        <w:t>CHƯƠNG IV: XÂY DỰNG CHƯƠNG TRÌNH</w:t>
      </w:r>
    </w:p>
    <w:p w:rsidR="008729EB" w:rsidRDefault="00AD7611">
      <w:pPr>
        <w:pStyle w:val="Heading2"/>
        <w:rPr>
          <w:rFonts w:ascii="Times New Roman" w:eastAsia="Times New Roman" w:hAnsi="Times New Roman" w:cs="Times New Roman"/>
          <w:b/>
          <w:color w:val="000000"/>
          <w:sz w:val="28"/>
          <w:szCs w:val="28"/>
          <w:highlight w:val="white"/>
        </w:rPr>
      </w:pPr>
      <w:bookmarkStart w:id="46" w:name="_heading=h.2u6wntf" w:colFirst="0" w:colLast="0"/>
      <w:bookmarkEnd w:id="46"/>
      <w:r>
        <w:rPr>
          <w:rFonts w:ascii="Times New Roman" w:eastAsia="Times New Roman" w:hAnsi="Times New Roman" w:cs="Times New Roman"/>
          <w:b/>
          <w:color w:val="000000"/>
          <w:sz w:val="28"/>
          <w:szCs w:val="28"/>
          <w:highlight w:val="white"/>
        </w:rPr>
        <w:t>4.1 Phân tích hệ thống</w:t>
      </w:r>
    </w:p>
    <w:p w:rsidR="008729EB" w:rsidRDefault="00AD7611">
      <w:pPr>
        <w:pStyle w:val="Heading3"/>
        <w:rPr>
          <w:rFonts w:ascii="Times New Roman" w:eastAsia="Times New Roman" w:hAnsi="Times New Roman" w:cs="Times New Roman"/>
          <w:b/>
          <w:color w:val="000000"/>
          <w:sz w:val="26"/>
          <w:szCs w:val="26"/>
          <w:highlight w:val="white"/>
        </w:rPr>
      </w:pPr>
      <w:bookmarkStart w:id="47" w:name="_heading=h.19c6y18" w:colFirst="0" w:colLast="0"/>
      <w:bookmarkEnd w:id="47"/>
      <w:r>
        <w:rPr>
          <w:rFonts w:ascii="Times New Roman" w:eastAsia="Times New Roman" w:hAnsi="Times New Roman" w:cs="Times New Roman"/>
          <w:b/>
          <w:color w:val="000000"/>
          <w:sz w:val="26"/>
          <w:szCs w:val="26"/>
          <w:highlight w:val="white"/>
        </w:rPr>
        <w:t>4.1.1 Tác nhân hệ thống</w:t>
      </w:r>
    </w:p>
    <w:p w:rsidR="008729EB" w:rsidRDefault="008729EB"/>
    <w:tbl>
      <w:tblPr>
        <w:tblStyle w:val="a3"/>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195"/>
      </w:tblGrid>
      <w:tr w:rsidR="008729EB">
        <w:tc>
          <w:tcPr>
            <w:tcW w:w="2155" w:type="dxa"/>
          </w:tcPr>
          <w:p w:rsidR="008729EB" w:rsidRDefault="00AD7611">
            <w:pPr>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Tác nhân</w:t>
            </w:r>
          </w:p>
        </w:tc>
        <w:tc>
          <w:tcPr>
            <w:tcW w:w="7195" w:type="dxa"/>
          </w:tcPr>
          <w:p w:rsidR="008729EB" w:rsidRDefault="00AD7611">
            <w:pPr>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Hành động</w:t>
            </w:r>
          </w:p>
        </w:tc>
      </w:tr>
      <w:tr w:rsidR="008729EB">
        <w:tc>
          <w:tcPr>
            <w:tcW w:w="2155" w:type="dxa"/>
          </w:tcPr>
          <w:p w:rsidR="008729EB" w:rsidRDefault="00AD7611">
            <w:pPr>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Admin</w:t>
            </w:r>
          </w:p>
        </w:tc>
        <w:tc>
          <w:tcPr>
            <w:tcW w:w="7195" w:type="dxa"/>
          </w:tcPr>
          <w:p w:rsidR="008729EB" w:rsidRDefault="00AD7611">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Đăng nhập hệ thống bằng tài khoản quyền admin</w:t>
            </w:r>
          </w:p>
          <w:p w:rsidR="008729EB" w:rsidRDefault="00AD7611">
            <w:pPr>
              <w:numPr>
                <w:ilvl w:val="0"/>
                <w:numId w:val="1"/>
              </w:numPr>
              <w:pBdr>
                <w:top w:val="nil"/>
                <w:left w:val="nil"/>
                <w:bottom w:val="nil"/>
                <w:right w:val="nil"/>
                <w:between w:val="nil"/>
              </w:pBdr>
              <w:spacing w:before="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sản phẩm (sách bán)</w:t>
            </w:r>
          </w:p>
          <w:p w:rsidR="008729EB" w:rsidRDefault="00AD7611">
            <w:pPr>
              <w:numPr>
                <w:ilvl w:val="0"/>
                <w:numId w:val="1"/>
              </w:numPr>
              <w:pBdr>
                <w:top w:val="nil"/>
                <w:left w:val="nil"/>
                <w:bottom w:val="nil"/>
                <w:right w:val="nil"/>
                <w:between w:val="nil"/>
              </w:pBdr>
              <w:spacing w:before="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nhà xuất bản</w:t>
            </w:r>
          </w:p>
          <w:p w:rsidR="008729EB" w:rsidRDefault="00AD7611">
            <w:pPr>
              <w:numPr>
                <w:ilvl w:val="0"/>
                <w:numId w:val="1"/>
              </w:numPr>
              <w:pBdr>
                <w:top w:val="nil"/>
                <w:left w:val="nil"/>
                <w:bottom w:val="nil"/>
                <w:right w:val="nil"/>
                <w:between w:val="nil"/>
              </w:pBdr>
              <w:spacing w:before="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các chủ đề sách (sách văn học, tình yêu, khoa học,...)</w:t>
            </w:r>
          </w:p>
          <w:p w:rsidR="008729EB" w:rsidRDefault="00AD7611">
            <w:pPr>
              <w:numPr>
                <w:ilvl w:val="0"/>
                <w:numId w:val="1"/>
              </w:numPr>
              <w:pBdr>
                <w:top w:val="nil"/>
                <w:left w:val="nil"/>
                <w:bottom w:val="nil"/>
                <w:right w:val="nil"/>
                <w:between w:val="nil"/>
              </w:pBdr>
              <w:spacing w:before="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Quản lý đơn hàng </w:t>
            </w:r>
          </w:p>
          <w:p w:rsidR="008729EB" w:rsidRDefault="00AD7611">
            <w:pPr>
              <w:numPr>
                <w:ilvl w:val="0"/>
                <w:numId w:val="1"/>
              </w:numPr>
              <w:pBdr>
                <w:top w:val="nil"/>
                <w:left w:val="nil"/>
                <w:bottom w:val="nil"/>
                <w:right w:val="nil"/>
                <w:between w:val="nil"/>
              </w:pBdr>
              <w:spacing w:before="0" w:after="16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Tìm kiếm sản phẩm</w:t>
            </w:r>
          </w:p>
        </w:tc>
      </w:tr>
      <w:tr w:rsidR="008729EB">
        <w:tc>
          <w:tcPr>
            <w:tcW w:w="2155" w:type="dxa"/>
          </w:tcPr>
          <w:p w:rsidR="008729EB" w:rsidRDefault="00AD7611">
            <w:pPr>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Khách hàng</w:t>
            </w:r>
          </w:p>
        </w:tc>
        <w:tc>
          <w:tcPr>
            <w:tcW w:w="7195" w:type="dxa"/>
          </w:tcPr>
          <w:p w:rsidR="008729EB" w:rsidRDefault="00AD7611">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Xem thông tin sách (giá, chi tiết, ...)</w:t>
            </w:r>
          </w:p>
          <w:p w:rsidR="008729EB" w:rsidRDefault="00AD7611">
            <w:pPr>
              <w:numPr>
                <w:ilvl w:val="0"/>
                <w:numId w:val="1"/>
              </w:numPr>
              <w:pBdr>
                <w:top w:val="nil"/>
                <w:left w:val="nil"/>
                <w:bottom w:val="nil"/>
                <w:right w:val="nil"/>
                <w:between w:val="nil"/>
              </w:pBdr>
              <w:spacing w:before="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Quản lý giỏ hàng.</w:t>
            </w:r>
          </w:p>
          <w:p w:rsidR="008729EB" w:rsidRDefault="00AD7611">
            <w:pPr>
              <w:numPr>
                <w:ilvl w:val="0"/>
                <w:numId w:val="1"/>
              </w:numPr>
              <w:pBdr>
                <w:top w:val="nil"/>
                <w:left w:val="nil"/>
                <w:bottom w:val="nil"/>
                <w:right w:val="nil"/>
                <w:between w:val="nil"/>
              </w:pBdr>
              <w:spacing w:before="0" w:after="160" w:line="259"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Mua hàng</w:t>
            </w:r>
          </w:p>
        </w:tc>
      </w:tr>
    </w:tbl>
    <w:p w:rsidR="008729EB" w:rsidRDefault="00AD7611">
      <w:pPr>
        <w:shd w:val="clear" w:color="auto" w:fill="FFFFFF"/>
        <w:spacing w:before="280" w:after="28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Bảng 4.1: Bảng tác nhân hệ thống</w:t>
      </w:r>
    </w:p>
    <w:p w:rsidR="008729EB" w:rsidRDefault="008729EB">
      <w:pPr>
        <w:shd w:val="clear" w:color="auto" w:fill="FFFFFF"/>
        <w:spacing w:before="280" w:after="280"/>
        <w:jc w:val="center"/>
        <w:rPr>
          <w:rFonts w:ascii="Times New Roman" w:eastAsia="Times New Roman" w:hAnsi="Times New Roman" w:cs="Times New Roman"/>
          <w:b/>
          <w:i/>
          <w:sz w:val="26"/>
          <w:szCs w:val="26"/>
          <w:highlight w:val="white"/>
        </w:rPr>
      </w:pPr>
    </w:p>
    <w:p w:rsidR="008729EB" w:rsidRDefault="008729EB">
      <w:pPr>
        <w:shd w:val="clear" w:color="auto" w:fill="FFFFFF"/>
        <w:spacing w:before="280" w:after="280"/>
        <w:jc w:val="center"/>
        <w:rPr>
          <w:rFonts w:ascii="Times New Roman" w:eastAsia="Times New Roman" w:hAnsi="Times New Roman" w:cs="Times New Roman"/>
          <w:b/>
          <w:i/>
          <w:sz w:val="26"/>
          <w:szCs w:val="26"/>
          <w:highlight w:val="white"/>
        </w:rPr>
      </w:pPr>
    </w:p>
    <w:p w:rsidR="008729EB" w:rsidRDefault="008729EB">
      <w:pPr>
        <w:shd w:val="clear" w:color="auto" w:fill="FFFFFF"/>
        <w:spacing w:before="280" w:after="280"/>
        <w:jc w:val="center"/>
        <w:rPr>
          <w:rFonts w:ascii="Times New Roman" w:eastAsia="Times New Roman" w:hAnsi="Times New Roman" w:cs="Times New Roman"/>
          <w:b/>
          <w:i/>
          <w:sz w:val="26"/>
          <w:szCs w:val="26"/>
          <w:highlight w:val="white"/>
        </w:rPr>
      </w:pPr>
    </w:p>
    <w:p w:rsidR="008729EB" w:rsidRDefault="008729EB">
      <w:pPr>
        <w:shd w:val="clear" w:color="auto" w:fill="FFFFFF"/>
        <w:spacing w:before="280" w:after="280"/>
        <w:jc w:val="center"/>
        <w:rPr>
          <w:rFonts w:ascii="Times New Roman" w:eastAsia="Times New Roman" w:hAnsi="Times New Roman" w:cs="Times New Roman"/>
          <w:b/>
          <w:i/>
          <w:sz w:val="26"/>
          <w:szCs w:val="26"/>
          <w:highlight w:val="white"/>
        </w:rPr>
      </w:pPr>
    </w:p>
    <w:p w:rsidR="008729EB" w:rsidRDefault="00AD7611">
      <w:pPr>
        <w:pStyle w:val="Heading3"/>
        <w:ind w:left="360"/>
        <w:rPr>
          <w:rFonts w:ascii="Times New Roman" w:eastAsia="Times New Roman" w:hAnsi="Times New Roman" w:cs="Times New Roman"/>
          <w:b/>
          <w:sz w:val="26"/>
          <w:szCs w:val="26"/>
          <w:highlight w:val="white"/>
        </w:rPr>
      </w:pPr>
      <w:bookmarkStart w:id="48" w:name="_heading=h.3tbugp1" w:colFirst="0" w:colLast="0"/>
      <w:bookmarkEnd w:id="48"/>
      <w:r>
        <w:rPr>
          <w:rFonts w:ascii="Times New Roman" w:eastAsia="Times New Roman" w:hAnsi="Times New Roman" w:cs="Times New Roman"/>
          <w:sz w:val="26"/>
          <w:szCs w:val="26"/>
          <w:highlight w:val="white"/>
        </w:rPr>
        <w:tab/>
      </w:r>
      <w:r>
        <w:rPr>
          <w:rFonts w:ascii="Times New Roman" w:eastAsia="Times New Roman" w:hAnsi="Times New Roman" w:cs="Times New Roman"/>
          <w:b/>
          <w:color w:val="000000"/>
          <w:sz w:val="26"/>
          <w:szCs w:val="26"/>
          <w:highlight w:val="white"/>
        </w:rPr>
        <w:t>4.1.2 Biểu đồ Use Case</w:t>
      </w:r>
    </w:p>
    <w:p w:rsidR="008729EB" w:rsidRDefault="00AD7611">
      <w:pPr>
        <w:shd w:val="clear" w:color="auto" w:fill="FFFFFF"/>
        <w:spacing w:before="280" w:after="280"/>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0" distB="0" distL="0" distR="0">
            <wp:extent cx="4130040" cy="4640580"/>
            <wp:effectExtent l="0" t="0" r="0" b="0"/>
            <wp:docPr id="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4130040" cy="4640580"/>
                    </a:xfrm>
                    <a:prstGeom prst="rect">
                      <a:avLst/>
                    </a:prstGeom>
                    <a:ln/>
                  </pic:spPr>
                </pic:pic>
              </a:graphicData>
            </a:graphic>
          </wp:inline>
        </w:drawing>
      </w:r>
    </w:p>
    <w:p w:rsidR="008729EB" w:rsidRDefault="00AD7611">
      <w:pPr>
        <w:shd w:val="clear" w:color="auto" w:fill="FFFFFF"/>
        <w:spacing w:before="280" w:after="280"/>
        <w:jc w:val="center"/>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Hình 4.1: Biểu đồ Use Case Website bán sách</w:t>
      </w:r>
    </w:p>
    <w:p w:rsidR="008729EB" w:rsidRDefault="008729EB">
      <w:pPr>
        <w:shd w:val="clear" w:color="auto" w:fill="FFFFFF"/>
        <w:spacing w:before="280" w:after="280"/>
        <w:rPr>
          <w:rFonts w:ascii="Times New Roman" w:eastAsia="Times New Roman" w:hAnsi="Times New Roman" w:cs="Times New Roman"/>
          <w:sz w:val="26"/>
          <w:szCs w:val="26"/>
        </w:rPr>
      </w:pPr>
    </w:p>
    <w:p w:rsidR="008729EB" w:rsidRDefault="00AD7611">
      <w:pPr>
        <w:pStyle w:val="Heading3"/>
        <w:rPr>
          <w:rFonts w:ascii="Times New Roman" w:eastAsia="Times New Roman" w:hAnsi="Times New Roman" w:cs="Times New Roman"/>
          <w:b/>
          <w:sz w:val="26"/>
          <w:szCs w:val="26"/>
        </w:rPr>
      </w:pPr>
      <w:bookmarkStart w:id="49" w:name="_heading=h.28h4qwu" w:colFirst="0" w:colLast="0"/>
      <w:bookmarkEnd w:id="49"/>
      <w:r>
        <w:rPr>
          <w:rFonts w:ascii="Times New Roman" w:eastAsia="Times New Roman" w:hAnsi="Times New Roman" w:cs="Times New Roman"/>
          <w:sz w:val="26"/>
          <w:szCs w:val="26"/>
        </w:rPr>
        <w:tab/>
      </w:r>
      <w:r>
        <w:rPr>
          <w:rFonts w:ascii="Times New Roman" w:eastAsia="Times New Roman" w:hAnsi="Times New Roman" w:cs="Times New Roman"/>
          <w:b/>
          <w:color w:val="000000"/>
          <w:sz w:val="26"/>
          <w:szCs w:val="26"/>
        </w:rPr>
        <w:t>4.1.3 Biểu đồ lớp</w:t>
      </w:r>
    </w:p>
    <w:p w:rsidR="008729EB" w:rsidRDefault="00AD7611">
      <w:pPr>
        <w:shd w:val="clear" w:color="auto" w:fill="FFFFFF"/>
        <w:spacing w:before="280" w:after="28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425959" cy="7038749"/>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3425959" cy="7038749"/>
                    </a:xfrm>
                    <a:prstGeom prst="rect">
                      <a:avLst/>
                    </a:prstGeom>
                    <a:ln/>
                  </pic:spPr>
                </pic:pic>
              </a:graphicData>
            </a:graphic>
          </wp:inline>
        </w:drawing>
      </w:r>
    </w:p>
    <w:p w:rsidR="008729EB" w:rsidRDefault="00AD7611">
      <w:pPr>
        <w:shd w:val="clear" w:color="auto" w:fill="FFFFFF"/>
        <w:spacing w:before="280" w:after="280"/>
        <w:ind w:firstLine="7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4.2: Biểu đồ lớp Website bán sách</w:t>
      </w:r>
    </w:p>
    <w:p w:rsidR="008729EB" w:rsidRDefault="00AD7611">
      <w:pPr>
        <w:pStyle w:val="Heading2"/>
        <w:ind w:left="360"/>
        <w:rPr>
          <w:rFonts w:ascii="Times New Roman" w:eastAsia="Times New Roman" w:hAnsi="Times New Roman" w:cs="Times New Roman"/>
          <w:b/>
          <w:color w:val="000000"/>
          <w:sz w:val="28"/>
          <w:szCs w:val="28"/>
        </w:rPr>
      </w:pPr>
      <w:bookmarkStart w:id="50" w:name="_heading=h.nmf14n" w:colFirst="0" w:colLast="0"/>
      <w:bookmarkEnd w:id="50"/>
      <w:r>
        <w:rPr>
          <w:rFonts w:ascii="Times New Roman" w:eastAsia="Times New Roman" w:hAnsi="Times New Roman" w:cs="Times New Roman"/>
          <w:b/>
          <w:color w:val="000000"/>
          <w:sz w:val="28"/>
          <w:szCs w:val="28"/>
        </w:rPr>
        <w:t>4.2 Thiết kế chương trình</w:t>
      </w:r>
    </w:p>
    <w:p w:rsidR="008729EB" w:rsidRDefault="00AD7611">
      <w:pPr>
        <w:pStyle w:val="Heading3"/>
        <w:ind w:left="360"/>
        <w:rPr>
          <w:rFonts w:ascii="Times New Roman" w:eastAsia="Times New Roman" w:hAnsi="Times New Roman" w:cs="Times New Roman"/>
          <w:b/>
          <w:color w:val="000000"/>
          <w:sz w:val="26"/>
          <w:szCs w:val="26"/>
        </w:rPr>
      </w:pPr>
      <w:bookmarkStart w:id="51" w:name="_heading=h.37m2jsg" w:colFirst="0" w:colLast="0"/>
      <w:bookmarkEnd w:id="51"/>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6"/>
          <w:szCs w:val="26"/>
        </w:rPr>
        <w:t>4.2.1 Thiết kế cơ sở dữ liệu</w:t>
      </w:r>
    </w:p>
    <w:tbl>
      <w:tblPr>
        <w:tblStyle w:val="a4"/>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4"/>
        <w:gridCol w:w="2274"/>
        <w:gridCol w:w="2193"/>
        <w:gridCol w:w="2145"/>
        <w:gridCol w:w="1614"/>
      </w:tblGrid>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16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MaSach</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sách</w:t>
            </w:r>
          </w:p>
        </w:tc>
        <w:tc>
          <w:tcPr>
            <w:tcW w:w="16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TenSach</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sách</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GiaBan</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Decimal(18,0)</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Giá bán</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Nvarchar(Max)</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AnhBia</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Varchar(250)</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Ảnh bìa</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NgayCapNhat</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SoLuongTon</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tồn</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MaNXB</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nhà xuất bản</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MaChuDe</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chủ đề</w:t>
            </w:r>
          </w:p>
        </w:tc>
        <w:tc>
          <w:tcPr>
            <w:tcW w:w="1614" w:type="dxa"/>
          </w:tcPr>
          <w:p w:rsidR="008729EB" w:rsidRDefault="008729EB">
            <w:pPr>
              <w:ind w:left="360"/>
              <w:rPr>
                <w:rFonts w:ascii="Times New Roman" w:eastAsia="Times New Roman" w:hAnsi="Times New Roman" w:cs="Times New Roman"/>
                <w:sz w:val="26"/>
                <w:szCs w:val="26"/>
              </w:rPr>
            </w:pPr>
          </w:p>
        </w:tc>
      </w:tr>
      <w:tr w:rsidR="008729EB">
        <w:tc>
          <w:tcPr>
            <w:tcW w:w="122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27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Moi</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14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Mới</w:t>
            </w:r>
          </w:p>
        </w:tc>
        <w:tc>
          <w:tcPr>
            <w:tcW w:w="1614"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Sach (Sách)</w:t>
      </w: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4.2 Bảng Sach</w:t>
      </w:r>
    </w:p>
    <w:p w:rsidR="008729EB" w:rsidRDefault="00AD7611">
      <w:pPr>
        <w:shd w:val="clear" w:color="auto" w:fill="FFFFFF"/>
        <w:spacing w:before="280" w:after="280"/>
        <w:ind w:left="3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Bảng NhaXuatBan (Nhà Xuất Bản)</w:t>
      </w:r>
    </w:p>
    <w:tbl>
      <w:tblPr>
        <w:tblStyle w:val="a5"/>
        <w:tblW w:w="9502" w:type="dxa"/>
        <w:tblInd w:w="443" w:type="dxa"/>
        <w:tblLayout w:type="fixed"/>
        <w:tblLook w:val="0400" w:firstRow="0" w:lastRow="0" w:firstColumn="0" w:lastColumn="0" w:noHBand="0" w:noVBand="1"/>
      </w:tblPr>
      <w:tblGrid>
        <w:gridCol w:w="1080"/>
        <w:gridCol w:w="1328"/>
        <w:gridCol w:w="1747"/>
        <w:gridCol w:w="2145"/>
        <w:gridCol w:w="3202"/>
      </w:tblGrid>
      <w:tr w:rsidR="008729EB">
        <w:trPr>
          <w:trHeight w:val="684"/>
        </w:trPr>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STT</w:t>
            </w:r>
          </w:p>
        </w:tc>
        <w:tc>
          <w:tcPr>
            <w:tcW w:w="1328" w:type="dxa"/>
            <w:tcBorders>
              <w:top w:val="single" w:sz="8" w:space="0" w:color="000000"/>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1747" w:type="dxa"/>
            <w:tcBorders>
              <w:top w:val="single" w:sz="8" w:space="0" w:color="000000"/>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145" w:type="dxa"/>
            <w:tcBorders>
              <w:top w:val="single" w:sz="8" w:space="0" w:color="000000"/>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Diễn giải</w:t>
            </w:r>
          </w:p>
        </w:tc>
        <w:tc>
          <w:tcPr>
            <w:tcW w:w="3202" w:type="dxa"/>
            <w:tcBorders>
              <w:top w:val="single" w:sz="8" w:space="0" w:color="000000"/>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Chú thích</w:t>
            </w:r>
          </w:p>
        </w:tc>
      </w:tr>
      <w:tr w:rsidR="008729EB">
        <w:trPr>
          <w:trHeight w:val="565"/>
        </w:trPr>
        <w:tc>
          <w:tcPr>
            <w:tcW w:w="1080" w:type="dxa"/>
            <w:tcBorders>
              <w:top w:val="nil"/>
              <w:left w:val="single" w:sz="8" w:space="0" w:color="000000"/>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328"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MaNXB</w:t>
            </w:r>
          </w:p>
        </w:tc>
        <w:tc>
          <w:tcPr>
            <w:tcW w:w="1747"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5"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nhà xuất bản</w:t>
            </w:r>
          </w:p>
        </w:tc>
        <w:tc>
          <w:tcPr>
            <w:tcW w:w="3202"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r>
      <w:tr w:rsidR="008729EB">
        <w:trPr>
          <w:trHeight w:val="529"/>
        </w:trPr>
        <w:tc>
          <w:tcPr>
            <w:tcW w:w="1080" w:type="dxa"/>
            <w:tcBorders>
              <w:top w:val="nil"/>
              <w:left w:val="single" w:sz="8" w:space="0" w:color="000000"/>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328"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TenNXB</w:t>
            </w:r>
          </w:p>
        </w:tc>
        <w:tc>
          <w:tcPr>
            <w:tcW w:w="1747"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Nvarchar(50)</w:t>
            </w:r>
          </w:p>
        </w:tc>
        <w:tc>
          <w:tcPr>
            <w:tcW w:w="2145"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nhà xuất bản</w:t>
            </w:r>
          </w:p>
        </w:tc>
        <w:tc>
          <w:tcPr>
            <w:tcW w:w="3202"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r>
      <w:tr w:rsidR="008729EB">
        <w:trPr>
          <w:trHeight w:val="430"/>
        </w:trPr>
        <w:tc>
          <w:tcPr>
            <w:tcW w:w="1080" w:type="dxa"/>
            <w:tcBorders>
              <w:top w:val="nil"/>
              <w:left w:val="single" w:sz="8" w:space="0" w:color="000000"/>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328"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DiaChi</w:t>
            </w:r>
          </w:p>
        </w:tc>
        <w:tc>
          <w:tcPr>
            <w:tcW w:w="1747"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Nvarchar(200)</w:t>
            </w:r>
          </w:p>
        </w:tc>
        <w:tc>
          <w:tcPr>
            <w:tcW w:w="2145"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p>
        </w:tc>
        <w:tc>
          <w:tcPr>
            <w:tcW w:w="3202"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r>
      <w:tr w:rsidR="008729EB">
        <w:trPr>
          <w:trHeight w:val="48"/>
        </w:trPr>
        <w:tc>
          <w:tcPr>
            <w:tcW w:w="1080" w:type="dxa"/>
            <w:tcBorders>
              <w:top w:val="nil"/>
              <w:left w:val="single" w:sz="8" w:space="0" w:color="000000"/>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328"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DienThoai</w:t>
            </w:r>
          </w:p>
        </w:tc>
        <w:tc>
          <w:tcPr>
            <w:tcW w:w="1747"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Varchar(50)</w:t>
            </w:r>
          </w:p>
        </w:tc>
        <w:tc>
          <w:tcPr>
            <w:tcW w:w="2145"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Điện thoại</w:t>
            </w:r>
          </w:p>
        </w:tc>
        <w:tc>
          <w:tcPr>
            <w:tcW w:w="3202" w:type="dxa"/>
            <w:tcBorders>
              <w:top w:val="nil"/>
              <w:left w:val="nil"/>
              <w:bottom w:val="single" w:sz="8" w:space="0" w:color="000000"/>
              <w:right w:val="single" w:sz="8" w:space="0" w:color="000000"/>
            </w:tcBorders>
            <w:shd w:val="clear" w:color="auto" w:fill="auto"/>
            <w:vAlign w:val="center"/>
          </w:tcPr>
          <w:p w:rsidR="008729EB" w:rsidRDefault="00AD7611">
            <w:pPr>
              <w:spacing w:before="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r>
    </w:tbl>
    <w:p w:rsidR="008729EB" w:rsidRDefault="008729EB">
      <w:pPr>
        <w:shd w:val="clear" w:color="auto" w:fill="FFFFFF"/>
        <w:spacing w:before="280" w:after="280"/>
        <w:rPr>
          <w:rFonts w:ascii="Times New Roman" w:eastAsia="Times New Roman" w:hAnsi="Times New Roman" w:cs="Times New Roman"/>
          <w:sz w:val="26"/>
          <w:szCs w:val="26"/>
        </w:rPr>
      </w:pPr>
    </w:p>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4.3 Bảng NhaXuatBan</w:t>
      </w:r>
    </w:p>
    <w:p w:rsidR="008729EB" w:rsidRDefault="00AD7611">
      <w:pPr>
        <w:spacing w:before="0" w:line="259" w:lineRule="auto"/>
        <w:jc w:val="left"/>
        <w:rPr>
          <w:rFonts w:ascii="Times New Roman" w:eastAsia="Times New Roman" w:hAnsi="Times New Roman" w:cs="Times New Roman"/>
          <w:b/>
          <w:sz w:val="26"/>
          <w:szCs w:val="26"/>
        </w:rPr>
      </w:pPr>
      <w:r>
        <w:br w:type="page"/>
      </w: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TacGia (Tác Giả)</w:t>
      </w:r>
    </w:p>
    <w:tbl>
      <w:tblPr>
        <w:tblStyle w:val="a6"/>
        <w:tblW w:w="9450"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9"/>
        <w:gridCol w:w="2121"/>
        <w:gridCol w:w="2193"/>
        <w:gridCol w:w="1947"/>
        <w:gridCol w:w="2150"/>
      </w:tblGrid>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15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MaTacGia</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tác giả</w:t>
            </w:r>
          </w:p>
        </w:tc>
        <w:tc>
          <w:tcPr>
            <w:tcW w:w="2150"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TenTacGia</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tác giả</w:t>
            </w:r>
          </w:p>
        </w:tc>
        <w:tc>
          <w:tcPr>
            <w:tcW w:w="2150"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2150"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TieuSu</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Nvarchar(Max)</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Tiểu sử</w:t>
            </w:r>
          </w:p>
        </w:tc>
        <w:tc>
          <w:tcPr>
            <w:tcW w:w="2150"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DienThoai</w:t>
            </w:r>
          </w:p>
        </w:tc>
        <w:tc>
          <w:tcPr>
            <w:tcW w:w="219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194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Điện thoại</w:t>
            </w:r>
          </w:p>
        </w:tc>
        <w:tc>
          <w:tcPr>
            <w:tcW w:w="2150"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4.4: Bảng TacGia</w:t>
      </w: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ThamGia (Tham Gia)</w:t>
      </w:r>
    </w:p>
    <w:tbl>
      <w:tblPr>
        <w:tblStyle w:val="a7"/>
        <w:tblW w:w="9449"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8"/>
        <w:gridCol w:w="2157"/>
        <w:gridCol w:w="1977"/>
        <w:gridCol w:w="2063"/>
        <w:gridCol w:w="2214"/>
      </w:tblGrid>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0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2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MaSach</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0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sách</w:t>
            </w:r>
          </w:p>
        </w:tc>
        <w:tc>
          <w:tcPr>
            <w:tcW w:w="22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MaTacGia</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0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tác giả</w:t>
            </w:r>
          </w:p>
        </w:tc>
        <w:tc>
          <w:tcPr>
            <w:tcW w:w="22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VaiTro</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0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2214"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ViTri</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0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w:t>
            </w:r>
          </w:p>
        </w:tc>
        <w:tc>
          <w:tcPr>
            <w:tcW w:w="2214"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4.5: Bảng ThamGia</w:t>
      </w: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8729EB">
      <w:pPr>
        <w:shd w:val="clear" w:color="auto" w:fill="FFFFFF"/>
        <w:spacing w:before="280" w:after="280"/>
        <w:ind w:left="360"/>
        <w:jc w:val="center"/>
        <w:rPr>
          <w:rFonts w:ascii="Times New Roman" w:eastAsia="Times New Roman" w:hAnsi="Times New Roman" w:cs="Times New Roman"/>
          <w:b/>
          <w:i/>
          <w:sz w:val="26"/>
          <w:szCs w:val="26"/>
        </w:rPr>
      </w:pP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ChuDe (Chủ Đề)</w:t>
      </w:r>
    </w:p>
    <w:tbl>
      <w:tblPr>
        <w:tblStyle w:val="a8"/>
        <w:tblW w:w="9450"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9"/>
        <w:gridCol w:w="2163"/>
        <w:gridCol w:w="1977"/>
        <w:gridCol w:w="2059"/>
        <w:gridCol w:w="2212"/>
      </w:tblGrid>
      <w:tr w:rsidR="008729EB">
        <w:trPr>
          <w:trHeight w:val="404"/>
        </w:trPr>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05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21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rPr>
          <w:trHeight w:val="539"/>
        </w:trPr>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MaChuDe</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05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chủ đề</w:t>
            </w:r>
          </w:p>
        </w:tc>
        <w:tc>
          <w:tcPr>
            <w:tcW w:w="221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rPr>
          <w:trHeight w:val="602"/>
        </w:trPr>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63"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TenChuDe</w:t>
            </w:r>
          </w:p>
        </w:tc>
        <w:tc>
          <w:tcPr>
            <w:tcW w:w="19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05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chủ đề</w:t>
            </w:r>
          </w:p>
        </w:tc>
        <w:tc>
          <w:tcPr>
            <w:tcW w:w="2212"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4.6: Bảng ChuDe</w:t>
      </w: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DonHang (Đơn Hàng)</w:t>
      </w:r>
    </w:p>
    <w:tbl>
      <w:tblPr>
        <w:tblStyle w:val="a9"/>
        <w:tblW w:w="9426"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4"/>
        <w:gridCol w:w="2957"/>
        <w:gridCol w:w="1672"/>
        <w:gridCol w:w="1806"/>
        <w:gridCol w:w="1877"/>
      </w:tblGrid>
      <w:tr w:rsidR="008729EB">
        <w:trPr>
          <w:trHeight w:val="412"/>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18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rPr>
          <w:trHeight w:val="315"/>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MaDonHang</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đơn hàng</w:t>
            </w:r>
          </w:p>
        </w:tc>
        <w:tc>
          <w:tcPr>
            <w:tcW w:w="187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rPr>
          <w:trHeight w:val="205"/>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DaThanhToan</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Đã thanh toán</w:t>
            </w:r>
          </w:p>
        </w:tc>
        <w:tc>
          <w:tcPr>
            <w:tcW w:w="1877" w:type="dxa"/>
          </w:tcPr>
          <w:p w:rsidR="008729EB" w:rsidRDefault="008729EB">
            <w:pPr>
              <w:ind w:left="360"/>
              <w:rPr>
                <w:rFonts w:ascii="Times New Roman" w:eastAsia="Times New Roman" w:hAnsi="Times New Roman" w:cs="Times New Roman"/>
                <w:sz w:val="26"/>
                <w:szCs w:val="26"/>
              </w:rPr>
            </w:pPr>
          </w:p>
        </w:tc>
      </w:tr>
      <w:tr w:rsidR="008729EB">
        <w:trPr>
          <w:trHeight w:val="412"/>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TinhTrangGiaoHang</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giao hàng</w:t>
            </w:r>
          </w:p>
        </w:tc>
        <w:tc>
          <w:tcPr>
            <w:tcW w:w="1877" w:type="dxa"/>
          </w:tcPr>
          <w:p w:rsidR="008729EB" w:rsidRDefault="008729EB">
            <w:pPr>
              <w:ind w:left="360"/>
              <w:rPr>
                <w:rFonts w:ascii="Times New Roman" w:eastAsia="Times New Roman" w:hAnsi="Times New Roman" w:cs="Times New Roman"/>
                <w:sz w:val="26"/>
                <w:szCs w:val="26"/>
              </w:rPr>
            </w:pPr>
          </w:p>
        </w:tc>
      </w:tr>
      <w:tr w:rsidR="008729EB">
        <w:trPr>
          <w:trHeight w:val="305"/>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NgayDat</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Ngày đặt hàng</w:t>
            </w:r>
          </w:p>
        </w:tc>
        <w:tc>
          <w:tcPr>
            <w:tcW w:w="1877" w:type="dxa"/>
          </w:tcPr>
          <w:p w:rsidR="008729EB" w:rsidRDefault="008729EB">
            <w:pPr>
              <w:ind w:left="360"/>
              <w:rPr>
                <w:rFonts w:ascii="Times New Roman" w:eastAsia="Times New Roman" w:hAnsi="Times New Roman" w:cs="Times New Roman"/>
                <w:sz w:val="26"/>
                <w:szCs w:val="26"/>
              </w:rPr>
            </w:pPr>
          </w:p>
        </w:tc>
      </w:tr>
      <w:tr w:rsidR="008729EB">
        <w:trPr>
          <w:trHeight w:val="307"/>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NgayGiao</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Ngày giao hàng</w:t>
            </w:r>
          </w:p>
        </w:tc>
        <w:tc>
          <w:tcPr>
            <w:tcW w:w="1877" w:type="dxa"/>
          </w:tcPr>
          <w:p w:rsidR="008729EB" w:rsidRDefault="008729EB">
            <w:pPr>
              <w:ind w:left="360"/>
              <w:rPr>
                <w:rFonts w:ascii="Times New Roman" w:eastAsia="Times New Roman" w:hAnsi="Times New Roman" w:cs="Times New Roman"/>
                <w:sz w:val="26"/>
                <w:szCs w:val="26"/>
              </w:rPr>
            </w:pPr>
          </w:p>
        </w:tc>
      </w:tr>
      <w:tr w:rsidR="008729EB">
        <w:trPr>
          <w:trHeight w:val="335"/>
        </w:trPr>
        <w:tc>
          <w:tcPr>
            <w:tcW w:w="111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95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MaKH</w:t>
            </w:r>
          </w:p>
        </w:tc>
        <w:tc>
          <w:tcPr>
            <w:tcW w:w="1672"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06"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w:t>
            </w:r>
          </w:p>
        </w:tc>
        <w:tc>
          <w:tcPr>
            <w:tcW w:w="1877"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4.7: Bảng DonHang</w:t>
      </w: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KhacHang (Khách Hàng)</w:t>
      </w:r>
    </w:p>
    <w:tbl>
      <w:tblPr>
        <w:tblStyle w:val="aa"/>
        <w:tblW w:w="9450"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9"/>
        <w:gridCol w:w="2131"/>
        <w:gridCol w:w="2107"/>
        <w:gridCol w:w="1988"/>
        <w:gridCol w:w="2185"/>
      </w:tblGrid>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18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MaKH</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988" w:type="dxa"/>
          </w:tcPr>
          <w:p w:rsidR="008729EB" w:rsidRDefault="00AD7611">
            <w:pPr>
              <w:ind w:left="360"/>
              <w:rPr>
                <w:rFonts w:ascii="Times New Roman" w:eastAsia="Times New Roman" w:hAnsi="Times New Roman" w:cs="Times New Roman"/>
                <w:sz w:val="25"/>
                <w:szCs w:val="25"/>
              </w:rPr>
            </w:pPr>
            <w:r>
              <w:rPr>
                <w:rFonts w:ascii="Times New Roman" w:eastAsia="Times New Roman" w:hAnsi="Times New Roman" w:cs="Times New Roman"/>
                <w:sz w:val="25"/>
                <w:szCs w:val="25"/>
              </w:rPr>
              <w:t>Mã khách hàng</w:t>
            </w:r>
          </w:p>
        </w:tc>
        <w:tc>
          <w:tcPr>
            <w:tcW w:w="2185"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HoTen</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TaiKhoan</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DienThoai</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Điện thoại</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GioiTinh</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2185"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13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tc>
        <w:tc>
          <w:tcPr>
            <w:tcW w:w="210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988"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2185"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4.8: Bảng KhachHang</w:t>
      </w:r>
    </w:p>
    <w:p w:rsidR="008729EB" w:rsidRDefault="00AD7611">
      <w:pPr>
        <w:shd w:val="clear" w:color="auto" w:fill="FFFFFF"/>
        <w:spacing w:before="280" w:after="280"/>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ChiTietDonHang (Chi Tiết Đơn Hàng)</w:t>
      </w:r>
    </w:p>
    <w:tbl>
      <w:tblPr>
        <w:tblStyle w:val="ab"/>
        <w:tblW w:w="9450" w:type="dxa"/>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9"/>
        <w:gridCol w:w="1934"/>
        <w:gridCol w:w="1889"/>
        <w:gridCol w:w="2367"/>
        <w:gridCol w:w="2221"/>
      </w:tblGrid>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93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88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36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Diễn giải</w:t>
            </w:r>
          </w:p>
        </w:tc>
        <w:tc>
          <w:tcPr>
            <w:tcW w:w="22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3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MaDonHang</w:t>
            </w:r>
          </w:p>
        </w:tc>
        <w:tc>
          <w:tcPr>
            <w:tcW w:w="188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36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đơn hàng</w:t>
            </w:r>
          </w:p>
        </w:tc>
        <w:tc>
          <w:tcPr>
            <w:tcW w:w="22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3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MaSach</w:t>
            </w:r>
          </w:p>
        </w:tc>
        <w:tc>
          <w:tcPr>
            <w:tcW w:w="188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36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Mã sách</w:t>
            </w:r>
          </w:p>
        </w:tc>
        <w:tc>
          <w:tcPr>
            <w:tcW w:w="2221"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3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SoLuong</w:t>
            </w:r>
          </w:p>
        </w:tc>
        <w:tc>
          <w:tcPr>
            <w:tcW w:w="188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36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2221" w:type="dxa"/>
          </w:tcPr>
          <w:p w:rsidR="008729EB" w:rsidRDefault="008729EB">
            <w:pPr>
              <w:ind w:left="360"/>
              <w:rPr>
                <w:rFonts w:ascii="Times New Roman" w:eastAsia="Times New Roman" w:hAnsi="Times New Roman" w:cs="Times New Roman"/>
                <w:sz w:val="26"/>
                <w:szCs w:val="26"/>
              </w:rPr>
            </w:pPr>
          </w:p>
        </w:tc>
      </w:tr>
      <w:tr w:rsidR="008729EB">
        <w:tc>
          <w:tcPr>
            <w:tcW w:w="103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34"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DonGia</w:t>
            </w:r>
          </w:p>
        </w:tc>
        <w:tc>
          <w:tcPr>
            <w:tcW w:w="1889"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Nchar(10)</w:t>
            </w:r>
          </w:p>
        </w:tc>
        <w:tc>
          <w:tcPr>
            <w:tcW w:w="2367" w:type="dxa"/>
          </w:tcPr>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w:t>
            </w:r>
          </w:p>
        </w:tc>
        <w:tc>
          <w:tcPr>
            <w:tcW w:w="2221" w:type="dxa"/>
          </w:tcPr>
          <w:p w:rsidR="008729EB" w:rsidRDefault="008729EB">
            <w:pPr>
              <w:ind w:left="360"/>
              <w:rPr>
                <w:rFonts w:ascii="Times New Roman" w:eastAsia="Times New Roman" w:hAnsi="Times New Roman" w:cs="Times New Roman"/>
                <w:sz w:val="26"/>
                <w:szCs w:val="26"/>
              </w:rPr>
            </w:pPr>
          </w:p>
        </w:tc>
      </w:tr>
    </w:tbl>
    <w:p w:rsidR="008729EB" w:rsidRDefault="00AD7611">
      <w:pPr>
        <w:shd w:val="clear" w:color="auto" w:fill="FFFFFF"/>
        <w:spacing w:before="280" w:after="280"/>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4.9: Bảng ChiTietDonHang</w:t>
      </w:r>
    </w:p>
    <w:p w:rsidR="008729EB" w:rsidRDefault="00AD7611">
      <w:pPr>
        <w:pStyle w:val="Heading3"/>
        <w:ind w:left="360"/>
        <w:rPr>
          <w:rFonts w:ascii="Times New Roman" w:eastAsia="Times New Roman" w:hAnsi="Times New Roman" w:cs="Times New Roman"/>
          <w:b/>
          <w:color w:val="222222"/>
          <w:sz w:val="26"/>
          <w:szCs w:val="26"/>
        </w:rPr>
      </w:pPr>
      <w:bookmarkStart w:id="52" w:name="_heading=h.1mrcu09" w:colFirst="0" w:colLast="0"/>
      <w:bookmarkEnd w:id="52"/>
      <w:r>
        <w:rPr>
          <w:rFonts w:ascii="Times New Roman" w:eastAsia="Times New Roman" w:hAnsi="Times New Roman" w:cs="Times New Roman"/>
          <w:b/>
          <w:color w:val="222222"/>
          <w:sz w:val="26"/>
          <w:szCs w:val="26"/>
        </w:rPr>
        <w:t>4.2.2 Các chức năng xây dựng trong website bán sách</w:t>
      </w:r>
    </w:p>
    <w:p w:rsidR="008729EB" w:rsidRDefault="00AD7611">
      <w:pPr>
        <w:shd w:val="clear" w:color="auto" w:fill="FFFFFF"/>
        <w:spacing w:before="280" w:after="280"/>
        <w:ind w:left="36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Trong website bán sách này, em đã xây dựng các chức năng chính:</w:t>
      </w:r>
    </w:p>
    <w:p w:rsidR="008729EB" w:rsidRDefault="00AD7611">
      <w:pPr>
        <w:numPr>
          <w:ilvl w:val="0"/>
          <w:numId w:val="1"/>
        </w:numPr>
        <w:pBdr>
          <w:top w:val="nil"/>
          <w:left w:val="nil"/>
          <w:bottom w:val="nil"/>
          <w:right w:val="nil"/>
          <w:between w:val="nil"/>
        </w:pBdr>
        <w:shd w:val="clear" w:color="auto" w:fill="FFFFFF"/>
        <w:spacing w:before="28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Quản lý sản phẩm</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Quản lý nhà xuất bản</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Quản lý chủ đề</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Hiện thị đơn hàng</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Đăng nhập và đăng ký tài khoản cho khách hàng</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Hiển thị các quyền sách theo chủ đề</w:t>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 Hiển thị các quyển sách theo nhà xuất bản</w:t>
      </w:r>
    </w:p>
    <w:p w:rsidR="008729EB" w:rsidRDefault="00AD7611">
      <w:pPr>
        <w:numPr>
          <w:ilvl w:val="0"/>
          <w:numId w:val="1"/>
        </w:numPr>
        <w:pBdr>
          <w:top w:val="nil"/>
          <w:left w:val="nil"/>
          <w:bottom w:val="nil"/>
          <w:right w:val="nil"/>
          <w:between w:val="nil"/>
        </w:pBdr>
        <w:shd w:val="clear" w:color="auto" w:fill="FFFFFF"/>
        <w:spacing w:before="0" w:after="28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Giỏ hàng.</w:t>
      </w:r>
    </w:p>
    <w:p w:rsidR="008729EB" w:rsidRDefault="00AD7611">
      <w:pPr>
        <w:pStyle w:val="Heading3"/>
        <w:ind w:left="360"/>
        <w:rPr>
          <w:rFonts w:ascii="Times New Roman" w:eastAsia="Times New Roman" w:hAnsi="Times New Roman" w:cs="Times New Roman"/>
          <w:b/>
          <w:color w:val="222222"/>
          <w:sz w:val="26"/>
          <w:szCs w:val="26"/>
        </w:rPr>
      </w:pPr>
      <w:bookmarkStart w:id="53" w:name="_heading=h.46r0co2" w:colFirst="0" w:colLast="0"/>
      <w:bookmarkEnd w:id="53"/>
      <w:r>
        <w:rPr>
          <w:rFonts w:ascii="Times New Roman" w:eastAsia="Times New Roman" w:hAnsi="Times New Roman" w:cs="Times New Roman"/>
          <w:b/>
          <w:color w:val="222222"/>
          <w:sz w:val="26"/>
          <w:szCs w:val="26"/>
        </w:rPr>
        <w:t>4.2.3 Thiết kế giao diện</w:t>
      </w:r>
    </w:p>
    <w:p w:rsidR="008729EB" w:rsidRDefault="00AD7611">
      <w:pPr>
        <w:shd w:val="clear" w:color="auto" w:fill="FFFFFF"/>
        <w:spacing w:before="280" w:after="280"/>
        <w:ind w:left="360"/>
        <w:rPr>
          <w:rFonts w:ascii="Times New Roman" w:eastAsia="Times New Roman" w:hAnsi="Times New Roman" w:cs="Times New Roman"/>
          <w:color w:val="222222"/>
          <w:sz w:val="26"/>
          <w:szCs w:val="26"/>
        </w:rPr>
      </w:pPr>
      <w:r>
        <w:rPr>
          <w:rFonts w:ascii="Times New Roman" w:eastAsia="Times New Roman" w:hAnsi="Times New Roman" w:cs="Times New Roman"/>
          <w:b/>
          <w:color w:val="222222"/>
          <w:sz w:val="26"/>
          <w:szCs w:val="26"/>
        </w:rPr>
        <w:t xml:space="preserve">- </w:t>
      </w:r>
      <w:r>
        <w:rPr>
          <w:rFonts w:ascii="Times New Roman" w:eastAsia="Times New Roman" w:hAnsi="Times New Roman" w:cs="Times New Roman"/>
          <w:color w:val="222222"/>
          <w:sz w:val="26"/>
          <w:szCs w:val="26"/>
        </w:rPr>
        <w:t>Giao diện trang chủ:</w:t>
      </w:r>
    </w:p>
    <w:p w:rsidR="008729EB" w:rsidRDefault="00AD7611">
      <w:pPr>
        <w:shd w:val="clear" w:color="auto" w:fill="FFFFFF"/>
        <w:spacing w:before="280" w:after="280"/>
        <w:ind w:left="360"/>
        <w:jc w:val="center"/>
        <w:rPr>
          <w:rFonts w:ascii="Times New Roman" w:eastAsia="Times New Roman" w:hAnsi="Times New Roman" w:cs="Times New Roman"/>
          <w:color w:val="222222"/>
          <w:sz w:val="26"/>
          <w:szCs w:val="26"/>
        </w:rPr>
      </w:pPr>
      <w:r>
        <w:rPr>
          <w:noProof/>
        </w:rPr>
        <w:drawing>
          <wp:inline distT="0" distB="0" distL="0" distR="0">
            <wp:extent cx="3474720" cy="4458482"/>
            <wp:effectExtent l="0" t="0" r="0" b="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474720" cy="4458482"/>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color w:val="222222"/>
          <w:sz w:val="26"/>
          <w:szCs w:val="26"/>
        </w:rPr>
      </w:pPr>
      <w:r>
        <w:rPr>
          <w:rFonts w:ascii="Times New Roman" w:eastAsia="Times New Roman" w:hAnsi="Times New Roman" w:cs="Times New Roman"/>
          <w:b/>
          <w:i/>
          <w:color w:val="222222"/>
          <w:sz w:val="26"/>
          <w:szCs w:val="26"/>
        </w:rPr>
        <w:t>Hình 4.3: Giao diện trang chủ</w:t>
      </w:r>
    </w:p>
    <w:p w:rsidR="008729EB" w:rsidRDefault="00AD7611">
      <w:pPr>
        <w:spacing w:before="0" w:line="259" w:lineRule="auto"/>
        <w:jc w:val="left"/>
        <w:rPr>
          <w:rFonts w:ascii="Times New Roman" w:eastAsia="Times New Roman" w:hAnsi="Times New Roman" w:cs="Times New Roman"/>
          <w:color w:val="222222"/>
          <w:sz w:val="26"/>
          <w:szCs w:val="26"/>
        </w:rPr>
      </w:pPr>
      <w:r>
        <w:br w:type="page"/>
      </w:r>
    </w:p>
    <w:p w:rsidR="008729EB" w:rsidRDefault="00AD7611">
      <w:pPr>
        <w:numPr>
          <w:ilvl w:val="0"/>
          <w:numId w:val="1"/>
        </w:numPr>
        <w:pBdr>
          <w:top w:val="nil"/>
          <w:left w:val="nil"/>
          <w:bottom w:val="nil"/>
          <w:right w:val="nil"/>
          <w:between w:val="nil"/>
        </w:pBdr>
        <w:shd w:val="clear" w:color="auto" w:fill="FFFFFF"/>
        <w:spacing w:before="28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Giao diện sách theo nhà xuất bản:</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222222"/>
          <w:sz w:val="26"/>
          <w:szCs w:val="26"/>
        </w:rPr>
      </w:pPr>
    </w:p>
    <w:p w:rsidR="008729EB" w:rsidRDefault="00AD7611">
      <w:pPr>
        <w:pBdr>
          <w:top w:val="nil"/>
          <w:left w:val="nil"/>
          <w:bottom w:val="nil"/>
          <w:right w:val="nil"/>
          <w:between w:val="nil"/>
        </w:pBdr>
        <w:shd w:val="clear" w:color="auto" w:fill="FFFFFF"/>
        <w:spacing w:before="0" w:after="280" w:line="259" w:lineRule="auto"/>
        <w:ind w:left="360"/>
        <w:jc w:val="center"/>
        <w:rPr>
          <w:rFonts w:ascii="Times New Roman" w:eastAsia="Times New Roman" w:hAnsi="Times New Roman" w:cs="Times New Roman"/>
          <w:color w:val="222222"/>
          <w:sz w:val="26"/>
          <w:szCs w:val="26"/>
        </w:rPr>
      </w:pPr>
      <w:r>
        <w:rPr>
          <w:rFonts w:eastAsia="Calibri"/>
          <w:noProof/>
          <w:color w:val="000000"/>
        </w:rPr>
        <w:drawing>
          <wp:inline distT="0" distB="0" distL="0" distR="0">
            <wp:extent cx="3977640" cy="6750945"/>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3977640" cy="6750945"/>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color w:val="222222"/>
          <w:sz w:val="26"/>
          <w:szCs w:val="26"/>
        </w:rPr>
      </w:pPr>
      <w:r>
        <w:rPr>
          <w:rFonts w:ascii="Times New Roman" w:eastAsia="Times New Roman" w:hAnsi="Times New Roman" w:cs="Times New Roman"/>
          <w:b/>
          <w:i/>
          <w:color w:val="222222"/>
          <w:sz w:val="26"/>
          <w:szCs w:val="26"/>
        </w:rPr>
        <w:t>Hình 4.4: Giao diện hiển thị sách theo nhà xuất bản</w:t>
      </w:r>
    </w:p>
    <w:p w:rsidR="008729EB" w:rsidRDefault="00AD7611">
      <w:pPr>
        <w:spacing w:before="0" w:line="259" w:lineRule="auto"/>
        <w:jc w:val="left"/>
        <w:rPr>
          <w:rFonts w:ascii="Times New Roman" w:eastAsia="Times New Roman" w:hAnsi="Times New Roman" w:cs="Times New Roman"/>
          <w:color w:val="222222"/>
          <w:sz w:val="26"/>
          <w:szCs w:val="26"/>
        </w:rPr>
      </w:pPr>
      <w:r>
        <w:br w:type="page"/>
      </w:r>
    </w:p>
    <w:p w:rsidR="008729EB" w:rsidRDefault="00AD7611">
      <w:pPr>
        <w:numPr>
          <w:ilvl w:val="0"/>
          <w:numId w:val="1"/>
        </w:numPr>
        <w:pBdr>
          <w:top w:val="nil"/>
          <w:left w:val="nil"/>
          <w:bottom w:val="nil"/>
          <w:right w:val="nil"/>
          <w:between w:val="nil"/>
        </w:pBdr>
        <w:shd w:val="clear" w:color="auto" w:fill="FFFFFF"/>
        <w:spacing w:before="28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Giao diện sách theo chủ đề(Kỳ ảo/hư cấu): </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222222"/>
          <w:sz w:val="26"/>
          <w:szCs w:val="26"/>
        </w:rPr>
      </w:pPr>
    </w:p>
    <w:p w:rsidR="008729EB" w:rsidRDefault="00AD7611">
      <w:pPr>
        <w:pBdr>
          <w:top w:val="nil"/>
          <w:left w:val="nil"/>
          <w:bottom w:val="nil"/>
          <w:right w:val="nil"/>
          <w:between w:val="nil"/>
        </w:pBdr>
        <w:shd w:val="clear" w:color="auto" w:fill="FFFFFF"/>
        <w:spacing w:before="0" w:after="280" w:line="259" w:lineRule="auto"/>
        <w:ind w:left="360"/>
        <w:jc w:val="center"/>
        <w:rPr>
          <w:rFonts w:ascii="Times New Roman" w:eastAsia="Times New Roman" w:hAnsi="Times New Roman" w:cs="Times New Roman"/>
          <w:color w:val="222222"/>
          <w:sz w:val="26"/>
          <w:szCs w:val="26"/>
        </w:rPr>
      </w:pPr>
      <w:r>
        <w:rPr>
          <w:rFonts w:eastAsia="Calibri"/>
          <w:noProof/>
          <w:color w:val="000000"/>
        </w:rPr>
        <w:drawing>
          <wp:inline distT="0" distB="0" distL="0" distR="0">
            <wp:extent cx="5181600" cy="4465320"/>
            <wp:effectExtent l="0" t="0" r="0" b="0"/>
            <wp:docPr id="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181600" cy="4465320"/>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color w:val="222222"/>
          <w:sz w:val="26"/>
          <w:szCs w:val="26"/>
        </w:rPr>
      </w:pPr>
      <w:r>
        <w:rPr>
          <w:rFonts w:ascii="Times New Roman" w:eastAsia="Times New Roman" w:hAnsi="Times New Roman" w:cs="Times New Roman"/>
          <w:b/>
          <w:i/>
          <w:color w:val="222222"/>
          <w:sz w:val="26"/>
          <w:szCs w:val="26"/>
        </w:rPr>
        <w:t>Hình 4.5 Giao diện hiện thị sách theo chủ đề</w:t>
      </w:r>
    </w:p>
    <w:p w:rsidR="008729EB" w:rsidRDefault="00AD7611">
      <w:pPr>
        <w:spacing w:before="0" w:line="259" w:lineRule="auto"/>
        <w:jc w:val="left"/>
        <w:rPr>
          <w:rFonts w:ascii="Times New Roman" w:eastAsia="Times New Roman" w:hAnsi="Times New Roman" w:cs="Times New Roman"/>
          <w:color w:val="222222"/>
          <w:sz w:val="26"/>
          <w:szCs w:val="26"/>
        </w:rPr>
      </w:pPr>
      <w:r>
        <w:br w:type="page"/>
      </w:r>
    </w:p>
    <w:p w:rsidR="008729EB" w:rsidRDefault="00AD7611">
      <w:pPr>
        <w:numPr>
          <w:ilvl w:val="0"/>
          <w:numId w:val="1"/>
        </w:numPr>
        <w:pBdr>
          <w:top w:val="nil"/>
          <w:left w:val="nil"/>
          <w:bottom w:val="nil"/>
          <w:right w:val="nil"/>
          <w:between w:val="nil"/>
        </w:pBdr>
        <w:shd w:val="clear" w:color="auto" w:fill="FFFFFF"/>
        <w:spacing w:before="280" w:after="0" w:line="259" w:lineRule="auto"/>
        <w:ind w:left="360" w:firstLine="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Giao diện trang chi tiết sách: </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222222"/>
          <w:sz w:val="26"/>
          <w:szCs w:val="26"/>
        </w:rPr>
      </w:pPr>
    </w:p>
    <w:p w:rsidR="008729EB" w:rsidRDefault="00AD7611">
      <w:pPr>
        <w:pBdr>
          <w:top w:val="nil"/>
          <w:left w:val="nil"/>
          <w:bottom w:val="nil"/>
          <w:right w:val="nil"/>
          <w:between w:val="nil"/>
        </w:pBdr>
        <w:shd w:val="clear" w:color="auto" w:fill="FFFFFF"/>
        <w:spacing w:before="0" w:after="280" w:line="259" w:lineRule="auto"/>
        <w:ind w:left="360"/>
        <w:jc w:val="center"/>
        <w:rPr>
          <w:rFonts w:ascii="Times New Roman" w:eastAsia="Times New Roman" w:hAnsi="Times New Roman" w:cs="Times New Roman"/>
          <w:color w:val="222222"/>
          <w:sz w:val="26"/>
          <w:szCs w:val="26"/>
        </w:rPr>
      </w:pPr>
      <w:r>
        <w:rPr>
          <w:rFonts w:eastAsia="Calibri"/>
          <w:noProof/>
          <w:color w:val="000000"/>
        </w:rPr>
        <w:drawing>
          <wp:inline distT="0" distB="0" distL="0" distR="0">
            <wp:extent cx="5943600" cy="450342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4503420"/>
                    </a:xfrm>
                    <a:prstGeom prst="rect">
                      <a:avLst/>
                    </a:prstGeom>
                    <a:ln/>
                  </pic:spPr>
                </pic:pic>
              </a:graphicData>
            </a:graphic>
          </wp:inline>
        </w:drawing>
      </w:r>
    </w:p>
    <w:p w:rsidR="008729EB" w:rsidRDefault="00AD7611">
      <w:pPr>
        <w:shd w:val="clear" w:color="auto" w:fill="FFFFFF"/>
        <w:spacing w:before="280" w:after="280"/>
        <w:ind w:left="360"/>
        <w:jc w:val="center"/>
        <w:rPr>
          <w:rFonts w:ascii="Times New Roman" w:eastAsia="Times New Roman" w:hAnsi="Times New Roman" w:cs="Times New Roman"/>
          <w:b/>
          <w:i/>
          <w:color w:val="222222"/>
          <w:sz w:val="26"/>
          <w:szCs w:val="26"/>
        </w:rPr>
      </w:pPr>
      <w:r>
        <w:rPr>
          <w:rFonts w:ascii="Times New Roman" w:eastAsia="Times New Roman" w:hAnsi="Times New Roman" w:cs="Times New Roman"/>
          <w:b/>
          <w:i/>
          <w:color w:val="222222"/>
          <w:sz w:val="26"/>
          <w:szCs w:val="26"/>
        </w:rPr>
        <w:t>Hình 4.6: Giao diện trang chi tiết sách</w:t>
      </w:r>
    </w:p>
    <w:p w:rsidR="008729EB" w:rsidRDefault="00AD7611">
      <w:pPr>
        <w:spacing w:before="0" w:line="259" w:lineRule="auto"/>
        <w:jc w:val="left"/>
        <w:rPr>
          <w:rFonts w:ascii="Times New Roman" w:eastAsia="Times New Roman" w:hAnsi="Times New Roman" w:cs="Times New Roman"/>
          <w:color w:val="222222"/>
          <w:sz w:val="26"/>
          <w:szCs w:val="26"/>
        </w:rPr>
      </w:pPr>
      <w:r>
        <w:br w:type="page"/>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giỏ hàng:</w:t>
      </w:r>
    </w:p>
    <w:p w:rsidR="008729EB" w:rsidRDefault="008729EB">
      <w:pPr>
        <w:pBdr>
          <w:top w:val="nil"/>
          <w:left w:val="nil"/>
          <w:bottom w:val="nil"/>
          <w:right w:val="nil"/>
          <w:between w:val="nil"/>
        </w:pBdr>
        <w:shd w:val="clear" w:color="auto" w:fill="FFFFFF"/>
        <w:spacing w:before="0" w:after="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hd w:val="clear" w:color="auto" w:fill="FFFFFF"/>
        <w:spacing w:before="0" w:after="0" w:line="259" w:lineRule="auto"/>
        <w:ind w:left="360"/>
        <w:jc w:val="center"/>
        <w:rPr>
          <w:rFonts w:ascii="Times New Roman" w:eastAsia="Times New Roman" w:hAnsi="Times New Roman" w:cs="Times New Roman"/>
          <w:color w:val="000000"/>
          <w:sz w:val="26"/>
          <w:szCs w:val="26"/>
        </w:rPr>
      </w:pPr>
      <w:r>
        <w:rPr>
          <w:rFonts w:eastAsia="Calibri"/>
          <w:noProof/>
          <w:color w:val="000000"/>
        </w:rPr>
        <w:drawing>
          <wp:inline distT="0" distB="0" distL="0" distR="0">
            <wp:extent cx="5943600" cy="4374515"/>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4374515"/>
                    </a:xfrm>
                    <a:prstGeom prst="rect">
                      <a:avLst/>
                    </a:prstGeom>
                    <a:ln/>
                  </pic:spPr>
                </pic:pic>
              </a:graphicData>
            </a:graphic>
          </wp:inline>
        </w:drawing>
      </w:r>
    </w:p>
    <w:p w:rsidR="008729EB" w:rsidRDefault="00AD7611">
      <w:pPr>
        <w:pBdr>
          <w:top w:val="nil"/>
          <w:left w:val="nil"/>
          <w:bottom w:val="nil"/>
          <w:right w:val="nil"/>
          <w:between w:val="nil"/>
        </w:pBdr>
        <w:shd w:val="clear" w:color="auto" w:fill="FFFFFF"/>
        <w:spacing w:before="0" w:after="390" w:line="259" w:lineRule="auto"/>
        <w:ind w:left="36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4.9: Giao diện trang giỏ hàng</w:t>
      </w:r>
    </w:p>
    <w:p w:rsidR="008729EB" w:rsidRDefault="00AD7611">
      <w:pPr>
        <w:spacing w:before="0" w:line="259" w:lineRule="auto"/>
        <w:jc w:val="left"/>
        <w:rPr>
          <w:rFonts w:ascii="Times New Roman" w:eastAsia="Times New Roman" w:hAnsi="Times New Roman" w:cs="Times New Roman"/>
          <w:sz w:val="26"/>
          <w:szCs w:val="26"/>
        </w:rPr>
      </w:pPr>
      <w:r>
        <w:br w:type="page"/>
      </w:r>
    </w:p>
    <w:p w:rsidR="008729EB" w:rsidRDefault="00AD7611">
      <w:pPr>
        <w:numPr>
          <w:ilvl w:val="0"/>
          <w:numId w:val="1"/>
        </w:numPr>
        <w:pBdr>
          <w:top w:val="nil"/>
          <w:left w:val="nil"/>
          <w:bottom w:val="nil"/>
          <w:right w:val="nil"/>
          <w:between w:val="nil"/>
        </w:pBdr>
        <w:shd w:val="clear" w:color="auto" w:fill="FFFFFF"/>
        <w:spacing w:before="0"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đăng nhập quyền admin:</w:t>
      </w:r>
    </w:p>
    <w:p w:rsidR="008729EB" w:rsidRDefault="008729EB">
      <w:pPr>
        <w:pBdr>
          <w:top w:val="nil"/>
          <w:left w:val="nil"/>
          <w:bottom w:val="nil"/>
          <w:right w:val="nil"/>
          <w:between w:val="nil"/>
        </w:pBdr>
        <w:shd w:val="clear" w:color="auto" w:fill="FFFFFF"/>
        <w:spacing w:before="0" w:after="390" w:line="259" w:lineRule="auto"/>
        <w:ind w:left="360"/>
        <w:rPr>
          <w:rFonts w:ascii="Times New Roman" w:eastAsia="Times New Roman" w:hAnsi="Times New Roman" w:cs="Times New Roman"/>
          <w:color w:val="000000"/>
          <w:sz w:val="26"/>
          <w:szCs w:val="26"/>
        </w:rPr>
      </w:pPr>
    </w:p>
    <w:p w:rsidR="008729EB" w:rsidRDefault="00AD7611">
      <w:pPr>
        <w:shd w:val="clear" w:color="auto" w:fill="FFFFFF"/>
        <w:spacing w:before="0" w:after="390"/>
        <w:ind w:left="360"/>
        <w:rPr>
          <w:rFonts w:ascii="Times New Roman" w:eastAsia="Times New Roman" w:hAnsi="Times New Roman" w:cs="Times New Roman"/>
          <w:sz w:val="26"/>
          <w:szCs w:val="26"/>
        </w:rPr>
      </w:pPr>
      <w:r>
        <w:rPr>
          <w:noProof/>
        </w:rPr>
        <w:drawing>
          <wp:inline distT="0" distB="0" distL="0" distR="0">
            <wp:extent cx="5943600" cy="2901950"/>
            <wp:effectExtent l="0" t="0" r="0" b="0"/>
            <wp:docPr id="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5943600" cy="2901950"/>
                    </a:xfrm>
                    <a:prstGeom prst="rect">
                      <a:avLst/>
                    </a:prstGeom>
                    <a:ln/>
                  </pic:spPr>
                </pic:pic>
              </a:graphicData>
            </a:graphic>
          </wp:inline>
        </w:drawing>
      </w:r>
    </w:p>
    <w:p w:rsidR="008729EB" w:rsidRDefault="00AD7611">
      <w:pPr>
        <w:ind w:left="36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 4.11: Giao diện trang đăng nhập bằng quyền admin</w:t>
      </w:r>
    </w:p>
    <w:p w:rsidR="008729EB" w:rsidRDefault="00AD7611">
      <w:pPr>
        <w:numPr>
          <w:ilvl w:val="0"/>
          <w:numId w:val="1"/>
        </w:numPr>
        <w:pBdr>
          <w:top w:val="nil"/>
          <w:left w:val="nil"/>
          <w:bottom w:val="nil"/>
          <w:right w:val="nil"/>
          <w:between w:val="nil"/>
        </w:pBdr>
        <w:spacing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trang quản lý của admin:</w:t>
      </w: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AD7611">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r>
        <w:rPr>
          <w:rFonts w:eastAsia="Calibri"/>
          <w:noProof/>
          <w:color w:val="000000"/>
        </w:rPr>
        <w:drawing>
          <wp:inline distT="0" distB="0" distL="0" distR="0">
            <wp:extent cx="5943600" cy="2901950"/>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3600" cy="2901950"/>
                    </a:xfrm>
                    <a:prstGeom prst="rect">
                      <a:avLst/>
                    </a:prstGeom>
                    <a:ln/>
                  </pic:spPr>
                </pic:pic>
              </a:graphicData>
            </a:graphic>
          </wp:inline>
        </w:drawing>
      </w:r>
    </w:p>
    <w:p w:rsidR="008729EB" w:rsidRDefault="00AD7611">
      <w:pPr>
        <w:pBdr>
          <w:top w:val="nil"/>
          <w:left w:val="nil"/>
          <w:bottom w:val="nil"/>
          <w:right w:val="nil"/>
          <w:between w:val="nil"/>
        </w:pBdr>
        <w:spacing w:before="0" w:line="259" w:lineRule="auto"/>
        <w:ind w:left="36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Hình 4.12: Giao diện trang quản lý của admin</w:t>
      </w:r>
    </w:p>
    <w:p w:rsidR="008729EB" w:rsidRDefault="00AD7611">
      <w:pPr>
        <w:spacing w:before="0" w:line="259" w:lineRule="auto"/>
        <w:jc w:val="left"/>
        <w:rPr>
          <w:rFonts w:ascii="Times New Roman" w:eastAsia="Times New Roman" w:hAnsi="Times New Roman" w:cs="Times New Roman"/>
          <w:b/>
          <w:sz w:val="32"/>
          <w:szCs w:val="32"/>
        </w:rPr>
      </w:pPr>
      <w:r>
        <w:br w:type="page"/>
      </w:r>
    </w:p>
    <w:p w:rsidR="008729EB" w:rsidRDefault="00AD7611">
      <w:pPr>
        <w:pBdr>
          <w:top w:val="nil"/>
          <w:left w:val="nil"/>
          <w:bottom w:val="nil"/>
          <w:right w:val="nil"/>
          <w:between w:val="nil"/>
        </w:pBdr>
        <w:spacing w:line="259" w:lineRule="auto"/>
        <w:ind w:left="360"/>
        <w:jc w:val="center"/>
        <w:rPr>
          <w:rFonts w:ascii="Times New Roman" w:eastAsia="Times New Roman" w:hAnsi="Times New Roman" w:cs="Times New Roman"/>
          <w:b/>
          <w:color w:val="000000"/>
          <w:sz w:val="32"/>
          <w:szCs w:val="32"/>
        </w:rPr>
      </w:pPr>
      <w:bookmarkStart w:id="54" w:name="_heading=h.2lwamvv" w:colFirst="0" w:colLast="0"/>
      <w:bookmarkEnd w:id="54"/>
      <w:r>
        <w:rPr>
          <w:rFonts w:ascii="Times New Roman" w:eastAsia="Times New Roman" w:hAnsi="Times New Roman" w:cs="Times New Roman"/>
          <w:b/>
          <w:color w:val="000000"/>
          <w:sz w:val="32"/>
          <w:szCs w:val="32"/>
        </w:rPr>
        <w:t>CHƯƠNG V: KẾT LUẬN</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Sau 10 tuần thực tập tại Công ty TNHH Phần Mềm FPT , những điểm đã đạt được là:</w:t>
      </w:r>
    </w:p>
    <w:p w:rsidR="008729EB" w:rsidRDefault="00AD7611">
      <w:pPr>
        <w:numPr>
          <w:ilvl w:val="0"/>
          <w:numId w:val="10"/>
        </w:numPr>
        <w:pBdr>
          <w:top w:val="nil"/>
          <w:left w:val="nil"/>
          <w:bottom w:val="nil"/>
          <w:right w:val="nil"/>
          <w:between w:val="nil"/>
        </w:pBdr>
        <w:spacing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rõ hơn và đi sâu vào công việc lập trình</w:t>
      </w:r>
    </w:p>
    <w:p w:rsidR="008729EB" w:rsidRDefault="00AD7611">
      <w:pPr>
        <w:numPr>
          <w:ilvl w:val="0"/>
          <w:numId w:val="13"/>
        </w:numPr>
        <w:pBdr>
          <w:top w:val="nil"/>
          <w:left w:val="nil"/>
          <w:bottom w:val="nil"/>
          <w:right w:val="nil"/>
          <w:between w:val="nil"/>
        </w:pBdr>
        <w:spacing w:before="0"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hơn về ASP.NET MVC</w:t>
      </w:r>
    </w:p>
    <w:p w:rsidR="008729EB" w:rsidRDefault="00AD7611">
      <w:pPr>
        <w:numPr>
          <w:ilvl w:val="0"/>
          <w:numId w:val="13"/>
        </w:numPr>
        <w:pBdr>
          <w:top w:val="nil"/>
          <w:left w:val="nil"/>
          <w:bottom w:val="nil"/>
          <w:right w:val="nil"/>
          <w:between w:val="nil"/>
        </w:pBdr>
        <w:spacing w:before="0" w:after="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được cấu trúc, cách thức hoạt động, cách thức phát triển ứng dụng</w:t>
      </w:r>
    </w:p>
    <w:p w:rsidR="008729EB" w:rsidRDefault="00AD7611">
      <w:pPr>
        <w:numPr>
          <w:ilvl w:val="0"/>
          <w:numId w:val="13"/>
        </w:numPr>
        <w:pBdr>
          <w:top w:val="nil"/>
          <w:left w:val="nil"/>
          <w:bottom w:val="nil"/>
          <w:right w:val="nil"/>
          <w:between w:val="nil"/>
        </w:pBdr>
        <w:spacing w:before="0" w:line="259"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Kỹ năng làm việc của doanh nghiệp</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Nhờ sự giúp đỡ của ban lãnh đạo công ty, dưới sự hướng dẫn tận tình của cán bộ trực tiếp hướng dẫn là cùng với sự giúp đỡ hỗ trợ của các anh chị trong công ty, chỉ trong thời gian ngắn và do công việc rất bận rộn nhưng các anh chị của công ty đã tận tình c</w:t>
      </w:r>
      <w:r>
        <w:rPr>
          <w:rFonts w:ascii="Times New Roman" w:eastAsia="Times New Roman" w:hAnsi="Times New Roman" w:cs="Times New Roman"/>
          <w:sz w:val="26"/>
          <w:szCs w:val="26"/>
        </w:rPr>
        <w:t>hỉ bảo cho em hoàn thành tốt đợt thực tập tốt nghiệp này. Do thời gian nên em cũng chỉ học hỏi được một số ít kinh nghiệm và cũng chưa tìm hiểu sâu về ASP.NET MVC, em xin nhận được sự bổ sung góp ý của các thầy cô trong khoa CNTT trường Đại học Công Nghệ C</w:t>
      </w:r>
      <w:r>
        <w:rPr>
          <w:rFonts w:ascii="Times New Roman" w:eastAsia="Times New Roman" w:hAnsi="Times New Roman" w:cs="Times New Roman"/>
          <w:sz w:val="26"/>
          <w:szCs w:val="26"/>
        </w:rPr>
        <w:t>ông Nghệ Giao Thông Vận Tải. Em xin chúc các thầy cô sức khỏe và xin cảm ơn.</w:t>
      </w:r>
    </w:p>
    <w:p w:rsidR="008729EB" w:rsidRDefault="00AD7611">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 Ban lãnh đạo công ty TNHH Phần Mềm FPT, đặc biệt cảm ơn tới chị Đào Việt Linh đã hướng dẫn và giúp đỡ em trong quá trình tham gia thực tập tại công ty.</w:t>
      </w:r>
    </w:p>
    <w:p w:rsidR="008729EB" w:rsidRDefault="008729EB">
      <w:pPr>
        <w:pBdr>
          <w:top w:val="nil"/>
          <w:left w:val="nil"/>
          <w:bottom w:val="nil"/>
          <w:right w:val="nil"/>
          <w:between w:val="nil"/>
        </w:pBdr>
        <w:spacing w:before="280" w:after="280" w:line="240" w:lineRule="auto"/>
        <w:ind w:left="360"/>
        <w:rPr>
          <w:rFonts w:ascii="Times New Roman" w:eastAsia="Times New Roman" w:hAnsi="Times New Roman" w:cs="Times New Roman"/>
          <w:b/>
          <w:color w:val="000000"/>
          <w:sz w:val="36"/>
          <w:szCs w:val="3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8729EB">
      <w:pPr>
        <w:ind w:left="360"/>
        <w:rPr>
          <w:rFonts w:ascii="Times New Roman" w:eastAsia="Times New Roman" w:hAnsi="Times New Roman" w:cs="Times New Roman"/>
          <w:sz w:val="26"/>
          <w:szCs w:val="26"/>
        </w:rPr>
      </w:pPr>
    </w:p>
    <w:p w:rsidR="008729EB" w:rsidRDefault="00AD7611">
      <w:pPr>
        <w:pStyle w:val="Heading1"/>
        <w:ind w:left="360"/>
        <w:jc w:val="center"/>
        <w:rPr>
          <w:rFonts w:ascii="Times New Roman" w:eastAsia="Times New Roman" w:hAnsi="Times New Roman" w:cs="Times New Roman"/>
          <w:b/>
          <w:color w:val="000000"/>
        </w:rPr>
      </w:pPr>
      <w:bookmarkStart w:id="55" w:name="_heading=h.111kx3o" w:colFirst="0" w:colLast="0"/>
      <w:bookmarkEnd w:id="55"/>
      <w:r>
        <w:rPr>
          <w:rFonts w:ascii="Times New Roman" w:eastAsia="Times New Roman" w:hAnsi="Times New Roman" w:cs="Times New Roman"/>
          <w:b/>
          <w:color w:val="000000"/>
        </w:rPr>
        <w:t>TÀI LIỆU THAM KHẢO</w:t>
      </w:r>
    </w:p>
    <w:p w:rsidR="008729EB" w:rsidRDefault="00AD7611">
      <w:pPr>
        <w:numPr>
          <w:ilvl w:val="0"/>
          <w:numId w:val="1"/>
        </w:numPr>
        <w:pBdr>
          <w:top w:val="nil"/>
          <w:left w:val="nil"/>
          <w:bottom w:val="nil"/>
          <w:right w:val="nil"/>
          <w:between w:val="nil"/>
        </w:pBdr>
        <w:spacing w:after="0" w:line="259" w:lineRule="auto"/>
        <w:ind w:left="360" w:firstLine="0"/>
        <w:rPr>
          <w:rFonts w:ascii="Times New Roman" w:eastAsia="Times New Roman" w:hAnsi="Times New Roman" w:cs="Times New Roman"/>
          <w:color w:val="000000"/>
          <w:sz w:val="26"/>
          <w:szCs w:val="26"/>
        </w:rPr>
      </w:pPr>
      <w:hyperlink r:id="rId74">
        <w:r>
          <w:rPr>
            <w:rFonts w:ascii="Times New Roman" w:eastAsia="Times New Roman" w:hAnsi="Times New Roman" w:cs="Times New Roman"/>
            <w:color w:val="000000"/>
            <w:sz w:val="26"/>
            <w:szCs w:val="26"/>
          </w:rPr>
          <w:t>https://techmaster.vn/posts/33774/hoc-lap-trinh-aspnet-mvc-va-aspnet-webforms</w:t>
        </w:r>
      </w:hyperlink>
    </w:p>
    <w:p w:rsidR="008729EB" w:rsidRDefault="00AD7611">
      <w:pPr>
        <w:numPr>
          <w:ilvl w:val="0"/>
          <w:numId w:val="1"/>
        </w:numPr>
        <w:pBdr>
          <w:top w:val="nil"/>
          <w:left w:val="nil"/>
          <w:bottom w:val="nil"/>
          <w:right w:val="nil"/>
          <w:between w:val="nil"/>
        </w:pBdr>
        <w:spacing w:before="0" w:after="0" w:line="259" w:lineRule="auto"/>
        <w:ind w:left="360" w:firstLine="0"/>
        <w:rPr>
          <w:rFonts w:ascii="Times New Roman" w:eastAsia="Times New Roman" w:hAnsi="Times New Roman" w:cs="Times New Roman"/>
          <w:color w:val="000000"/>
          <w:sz w:val="26"/>
          <w:szCs w:val="26"/>
        </w:rPr>
      </w:pPr>
      <w:hyperlink r:id="rId75">
        <w:r>
          <w:rPr>
            <w:rFonts w:ascii="Times New Roman" w:eastAsia="Times New Roman" w:hAnsi="Times New Roman" w:cs="Times New Roman"/>
            <w:color w:val="000000"/>
            <w:sz w:val="26"/>
            <w:szCs w:val="26"/>
          </w:rPr>
          <w:t>https://support.microsoft.com/vi-vn/help/2645095</w:t>
        </w:r>
      </w:hyperlink>
    </w:p>
    <w:p w:rsidR="008729EB" w:rsidRDefault="00AD7611">
      <w:pPr>
        <w:numPr>
          <w:ilvl w:val="0"/>
          <w:numId w:val="1"/>
        </w:numPr>
        <w:pBdr>
          <w:top w:val="nil"/>
          <w:left w:val="nil"/>
          <w:bottom w:val="nil"/>
          <w:right w:val="nil"/>
          <w:between w:val="nil"/>
        </w:pBdr>
        <w:spacing w:before="0" w:after="0" w:line="259" w:lineRule="auto"/>
        <w:ind w:left="360" w:firstLine="0"/>
        <w:rPr>
          <w:rFonts w:ascii="Times New Roman" w:eastAsia="Times New Roman" w:hAnsi="Times New Roman" w:cs="Times New Roman"/>
          <w:color w:val="000000"/>
          <w:sz w:val="26"/>
          <w:szCs w:val="26"/>
        </w:rPr>
      </w:pPr>
      <w:hyperlink r:id="rId76">
        <w:r>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ttps://www.howkteam.vn/course/lap-trinh-website-voi-aspnet-mvc-co-ban/gioi-thieu-tong-quan-cong-nghe-web-aspnet-mvc-123</w:t>
        </w:r>
      </w:hyperlink>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after="0" w:line="259" w:lineRule="auto"/>
        <w:ind w:left="360"/>
        <w:rPr>
          <w:rFonts w:ascii="Times New Roman" w:eastAsia="Times New Roman" w:hAnsi="Times New Roman" w:cs="Times New Roman"/>
          <w:color w:val="000000"/>
          <w:sz w:val="26"/>
          <w:szCs w:val="26"/>
        </w:rPr>
      </w:pPr>
    </w:p>
    <w:p w:rsidR="008729EB" w:rsidRDefault="008729EB">
      <w:pPr>
        <w:pBdr>
          <w:top w:val="nil"/>
          <w:left w:val="nil"/>
          <w:bottom w:val="nil"/>
          <w:right w:val="nil"/>
          <w:between w:val="nil"/>
        </w:pBdr>
        <w:spacing w:before="0" w:line="259" w:lineRule="auto"/>
        <w:ind w:left="360"/>
        <w:rPr>
          <w:rFonts w:ascii="Times New Roman" w:eastAsia="Times New Roman" w:hAnsi="Times New Roman" w:cs="Times New Roman"/>
          <w:color w:val="000000"/>
          <w:sz w:val="26"/>
          <w:szCs w:val="26"/>
        </w:rPr>
      </w:pPr>
    </w:p>
    <w:p w:rsidR="008729EB" w:rsidRDefault="00AD7611">
      <w:pPr>
        <w:spacing w:before="0" w:line="259" w:lineRule="auto"/>
        <w:jc w:val="left"/>
        <w:rPr>
          <w:rFonts w:ascii="Times New Roman" w:eastAsia="Times New Roman" w:hAnsi="Times New Roman" w:cs="Times New Roman"/>
          <w:b/>
          <w:color w:val="000000"/>
          <w:sz w:val="32"/>
          <w:szCs w:val="32"/>
        </w:rPr>
      </w:pPr>
      <w:r>
        <w:br w:type="page"/>
      </w:r>
    </w:p>
    <w:p w:rsidR="008729EB" w:rsidRDefault="00AD7611">
      <w:pPr>
        <w:pStyle w:val="Heading1"/>
        <w:ind w:left="360"/>
        <w:jc w:val="center"/>
        <w:rPr>
          <w:rFonts w:ascii="Times New Roman" w:eastAsia="Times New Roman" w:hAnsi="Times New Roman" w:cs="Times New Roman"/>
          <w:b/>
          <w:color w:val="000000"/>
        </w:rPr>
      </w:pPr>
      <w:bookmarkStart w:id="56" w:name="_heading=h.3l18frh" w:colFirst="0" w:colLast="0"/>
      <w:bookmarkEnd w:id="56"/>
      <w:r>
        <w:rPr>
          <w:rFonts w:ascii="Times New Roman" w:eastAsia="Times New Roman" w:hAnsi="Times New Roman" w:cs="Times New Roman"/>
          <w:b/>
          <w:color w:val="000000"/>
        </w:rPr>
        <w:t>Ý KIẾN ĐÁNH GIÁ CỦA GIÁO VIÊN HƯỚNG DẪN</w:t>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sz w:val="26"/>
          <w:szCs w:val="26"/>
        </w:rPr>
      </w:pPr>
      <w:r>
        <w:rPr>
          <w:color w:val="000000"/>
          <w:sz w:val="26"/>
          <w:szCs w:val="26"/>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72"/>
        </w:tabs>
        <w:ind w:left="360"/>
        <w:rPr>
          <w:color w:val="000000"/>
        </w:rPr>
      </w:pPr>
      <w:r>
        <w:rPr>
          <w:color w:val="000000"/>
        </w:rPr>
        <w:tab/>
      </w:r>
    </w:p>
    <w:p w:rsidR="008729EB" w:rsidRDefault="00AD7611">
      <w:pPr>
        <w:tabs>
          <w:tab w:val="left" w:pos="9000"/>
        </w:tabs>
        <w:ind w:left="360" w:right="360"/>
        <w:jc w:val="right"/>
        <w:rPr>
          <w:color w:val="000000"/>
        </w:rPr>
      </w:pPr>
      <w:r>
        <w:rPr>
          <w:color w:val="000000"/>
        </w:rPr>
        <w:tab/>
      </w:r>
    </w:p>
    <w:p w:rsidR="008729EB" w:rsidRDefault="00AD7611">
      <w:pPr>
        <w:tabs>
          <w:tab w:val="left" w:pos="9072"/>
        </w:tabs>
        <w:ind w:left="360"/>
        <w:jc w:val="right"/>
        <w:rPr>
          <w:rFonts w:ascii="Times New Roman" w:eastAsia="Times New Roman" w:hAnsi="Times New Roman" w:cs="Times New Roman"/>
          <w:i/>
          <w:color w:val="000000"/>
        </w:rPr>
      </w:pPr>
      <w:r>
        <w:rPr>
          <w:rFonts w:ascii="Times New Roman" w:eastAsia="Times New Roman" w:hAnsi="Times New Roman" w:cs="Times New Roman"/>
          <w:i/>
          <w:color w:val="000000"/>
        </w:rPr>
        <w:t>Hà Nội, ngày      tháng      năm 2017</w:t>
      </w:r>
    </w:p>
    <w:p w:rsidR="008729EB" w:rsidRDefault="00AD7611">
      <w:pPr>
        <w:tabs>
          <w:tab w:val="left" w:pos="9072"/>
        </w:tabs>
        <w:ind w:left="36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GIÁO VIÊN HƯỚNG DẪN</w:t>
      </w:r>
      <w:r>
        <w:rPr>
          <w:noProof/>
        </w:rPr>
        <mc:AlternateContent>
          <mc:Choice Requires="wpg">
            <w:drawing>
              <wp:anchor distT="0" distB="0" distL="114300" distR="114300" simplePos="0" relativeHeight="251660288" behindDoc="0" locked="0" layoutInCell="1" hidden="0" allowOverlap="1">
                <wp:simplePos x="0" y="0"/>
                <wp:positionH relativeFrom="column">
                  <wp:posOffset>254000</wp:posOffset>
                </wp:positionH>
                <wp:positionV relativeFrom="paragraph">
                  <wp:posOffset>38100</wp:posOffset>
                </wp:positionV>
                <wp:extent cx="1914525" cy="1514475"/>
                <wp:effectExtent l="0" t="0" r="0" b="0"/>
                <wp:wrapNone/>
                <wp:docPr id="71" name="Rectangle 71"/>
                <wp:cNvGraphicFramePr/>
                <a:graphic xmlns:a="http://schemas.openxmlformats.org/drawingml/2006/main">
                  <a:graphicData uri="http://schemas.microsoft.com/office/word/2010/wordprocessingShape">
                    <wps:wsp>
                      <wps:cNvSpPr/>
                      <wps:spPr>
                        <a:xfrm>
                          <a:off x="4393500" y="3027525"/>
                          <a:ext cx="1905000" cy="1504950"/>
                        </a:xfrm>
                        <a:prstGeom prst="rect">
                          <a:avLst/>
                        </a:prstGeom>
                        <a:solidFill>
                          <a:schemeClr val="lt1"/>
                        </a:solidFill>
                        <a:ln w="9525" cap="flat" cmpd="sng">
                          <a:solidFill>
                            <a:srgbClr val="000000"/>
                          </a:solidFill>
                          <a:prstDash val="solid"/>
                          <a:round/>
                          <a:headEnd type="none" w="sm" len="sm"/>
                          <a:tailEnd type="none" w="sm" len="sm"/>
                        </a:ln>
                      </wps:spPr>
                      <wps:txbx>
                        <w:txbxContent>
                          <w:p w:rsidR="008729EB" w:rsidRDefault="00AD7611">
                            <w:pPr>
                              <w:spacing w:line="258" w:lineRule="auto"/>
                              <w:jc w:val="center"/>
                              <w:textDirection w:val="btLr"/>
                            </w:pPr>
                            <w:r>
                              <w:rPr>
                                <w:rFonts w:ascii="Times New Roman" w:eastAsia="Times New Roman" w:hAnsi="Times New Roman" w:cs="Times New Roman"/>
                                <w:b/>
                                <w:color w:val="000000"/>
                              </w:rPr>
                              <w:t>Điểm</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38100</wp:posOffset>
                </wp:positionV>
                <wp:extent cx="1914525" cy="1514475"/>
                <wp:effectExtent b="0" l="0" r="0" t="0"/>
                <wp:wrapNone/>
                <wp:docPr id="71" name="image50.png"/>
                <a:graphic>
                  <a:graphicData uri="http://schemas.openxmlformats.org/drawingml/2006/picture">
                    <pic:pic>
                      <pic:nvPicPr>
                        <pic:cNvPr id="0" name="image50.png"/>
                        <pic:cNvPicPr preferRelativeResize="0"/>
                      </pic:nvPicPr>
                      <pic:blipFill>
                        <a:blip r:embed="rId77"/>
                        <a:srcRect/>
                        <a:stretch>
                          <a:fillRect/>
                        </a:stretch>
                      </pic:blipFill>
                      <pic:spPr>
                        <a:xfrm>
                          <a:off x="0" y="0"/>
                          <a:ext cx="1914525" cy="1514475"/>
                        </a:xfrm>
                        <a:prstGeom prst="rect"/>
                        <a:ln/>
                      </pic:spPr>
                    </pic:pic>
                  </a:graphicData>
                </a:graphic>
              </wp:anchor>
            </w:drawing>
          </mc:Fallback>
        </mc:AlternateContent>
      </w:r>
    </w:p>
    <w:p w:rsidR="008729EB" w:rsidRDefault="00AD7611">
      <w:pPr>
        <w:tabs>
          <w:tab w:val="left" w:pos="9072"/>
        </w:tabs>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(Ký tên, ghi rõ họ tên)</w:t>
      </w:r>
    </w:p>
    <w:p w:rsidR="008729EB" w:rsidRDefault="00AD7611">
      <w:pPr>
        <w:tabs>
          <w:tab w:val="left" w:pos="6300"/>
        </w:tabs>
        <w:spacing w:before="0"/>
        <w:ind w:left="360"/>
        <w:jc w:val="left"/>
        <w:rPr>
          <w:rFonts w:ascii="Times New Roman" w:eastAsia="Times New Roman" w:hAnsi="Times New Roman" w:cs="Times New Roman"/>
          <w:sz w:val="26"/>
          <w:szCs w:val="26"/>
        </w:rPr>
      </w:pPr>
      <w:bookmarkStart w:id="57" w:name="_heading=h.206ipza" w:colFirst="0" w:colLast="0"/>
      <w:bookmarkEnd w:id="57"/>
      <w:r>
        <w:rPr>
          <w:rFonts w:ascii="Times New Roman" w:eastAsia="Times New Roman" w:hAnsi="Times New Roman" w:cs="Times New Roman"/>
          <w:sz w:val="26"/>
          <w:szCs w:val="26"/>
        </w:rPr>
        <w:tab/>
      </w:r>
    </w:p>
    <w:p w:rsidR="008729EB" w:rsidRDefault="008729EB">
      <w:pPr>
        <w:tabs>
          <w:tab w:val="left" w:pos="6300"/>
        </w:tabs>
        <w:spacing w:before="0"/>
        <w:jc w:val="left"/>
        <w:rPr>
          <w:rFonts w:ascii="Times New Roman" w:eastAsia="Times New Roman" w:hAnsi="Times New Roman" w:cs="Times New Roman"/>
          <w:sz w:val="26"/>
          <w:szCs w:val="26"/>
        </w:rPr>
      </w:pPr>
    </w:p>
    <w:sectPr w:rsidR="008729EB">
      <w:footerReference w:type="default" r:id="rId78"/>
      <w:footerReference w:type="first" r:id="rId79"/>
      <w:pgSz w:w="12240" w:h="15840"/>
      <w:pgMar w:top="99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611" w:rsidRDefault="00AD7611">
      <w:pPr>
        <w:spacing w:before="0" w:after="0" w:line="240" w:lineRule="auto"/>
      </w:pPr>
      <w:r>
        <w:separator/>
      </w:r>
    </w:p>
  </w:endnote>
  <w:endnote w:type="continuationSeparator" w:id="0">
    <w:p w:rsidR="00AD7611" w:rsidRDefault="00AD76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Quattrocento Sans">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29EB" w:rsidRDefault="00AD7611">
    <w:pPr>
      <w:pBdr>
        <w:top w:val="nil"/>
        <w:left w:val="nil"/>
        <w:bottom w:val="nil"/>
        <w:right w:val="nil"/>
        <w:between w:val="nil"/>
      </w:pBdr>
      <w:tabs>
        <w:tab w:val="center" w:pos="4680"/>
        <w:tab w:val="right" w:pos="9360"/>
      </w:tabs>
      <w:spacing w:before="0" w:after="0" w:line="240" w:lineRule="auto"/>
      <w:jc w:val="right"/>
      <w:rPr>
        <w:rFonts w:eastAsia="Calibri"/>
        <w:color w:val="000000"/>
      </w:rPr>
    </w:pPr>
    <w:r>
      <w:rPr>
        <w:rFonts w:eastAsia="Calibri"/>
        <w:color w:val="000000"/>
      </w:rPr>
      <w:fldChar w:fldCharType="begin"/>
    </w:r>
    <w:r>
      <w:rPr>
        <w:rFonts w:eastAsia="Calibri"/>
        <w:color w:val="000000"/>
      </w:rPr>
      <w:instrText>PAGE</w:instrText>
    </w:r>
    <w:r w:rsidR="00D975DD">
      <w:rPr>
        <w:rFonts w:eastAsia="Calibri"/>
        <w:color w:val="000000"/>
      </w:rPr>
      <w:fldChar w:fldCharType="separate"/>
    </w:r>
    <w:r w:rsidR="00D975DD">
      <w:rPr>
        <w:rFonts w:eastAsia="Calibri"/>
        <w:noProof/>
        <w:color w:val="000000"/>
      </w:rPr>
      <w:t>3</w:t>
    </w:r>
    <w:r>
      <w:rPr>
        <w:rFonts w:eastAsia="Calibri"/>
        <w:color w:val="000000"/>
      </w:rPr>
      <w:fldChar w:fldCharType="end"/>
    </w:r>
  </w:p>
  <w:p w:rsidR="008729EB" w:rsidRDefault="008729EB">
    <w:pPr>
      <w:pBdr>
        <w:top w:val="nil"/>
        <w:left w:val="nil"/>
        <w:bottom w:val="nil"/>
        <w:right w:val="nil"/>
        <w:between w:val="nil"/>
      </w:pBdr>
      <w:tabs>
        <w:tab w:val="center" w:pos="4680"/>
        <w:tab w:val="right" w:pos="9360"/>
      </w:tabs>
      <w:spacing w:before="0"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29EB" w:rsidRDefault="008729EB">
    <w:pPr>
      <w:pBdr>
        <w:top w:val="nil"/>
        <w:left w:val="nil"/>
        <w:bottom w:val="nil"/>
        <w:right w:val="nil"/>
        <w:between w:val="nil"/>
      </w:pBdr>
      <w:tabs>
        <w:tab w:val="center" w:pos="4680"/>
        <w:tab w:val="right" w:pos="9360"/>
      </w:tabs>
      <w:spacing w:before="0" w:after="0" w:line="240" w:lineRule="auto"/>
      <w:rPr>
        <w:rFonts w:eastAsia="Calibri"/>
        <w:color w:val="000000"/>
      </w:rPr>
    </w:pPr>
  </w:p>
  <w:p w:rsidR="008729EB" w:rsidRDefault="008729EB">
    <w:pPr>
      <w:pBdr>
        <w:top w:val="nil"/>
        <w:left w:val="nil"/>
        <w:bottom w:val="nil"/>
        <w:right w:val="nil"/>
        <w:between w:val="nil"/>
      </w:pBdr>
      <w:tabs>
        <w:tab w:val="center" w:pos="4680"/>
        <w:tab w:val="right" w:pos="9360"/>
      </w:tabs>
      <w:spacing w:before="0"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611" w:rsidRDefault="00AD7611">
      <w:pPr>
        <w:spacing w:before="0" w:after="0" w:line="240" w:lineRule="auto"/>
      </w:pPr>
      <w:r>
        <w:separator/>
      </w:r>
    </w:p>
  </w:footnote>
  <w:footnote w:type="continuationSeparator" w:id="0">
    <w:p w:rsidR="00AD7611" w:rsidRDefault="00AD761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81B86"/>
    <w:multiLevelType w:val="multilevel"/>
    <w:tmpl w:val="53F2022E"/>
    <w:lvl w:ilvl="0">
      <w:start w:val="1"/>
      <w:numFmt w:val="decimal"/>
      <w:lvlText w:val="%1"/>
      <w:lvlJc w:val="left"/>
      <w:pPr>
        <w:ind w:left="390" w:hanging="390"/>
      </w:pPr>
    </w:lvl>
    <w:lvl w:ilvl="1">
      <w:start w:val="1"/>
      <w:numFmt w:val="decimal"/>
      <w:lvlText w:val="%1.%2"/>
      <w:lvlJc w:val="left"/>
      <w:pPr>
        <w:ind w:left="570" w:hanging="390"/>
      </w:pPr>
    </w:lvl>
    <w:lvl w:ilvl="2">
      <w:start w:val="1"/>
      <w:numFmt w:val="decimal"/>
      <w:lvlText w:val="%1.%2.%3"/>
      <w:lvlJc w:val="left"/>
      <w:pPr>
        <w:ind w:left="1080" w:hanging="720"/>
      </w:pPr>
    </w:lvl>
    <w:lvl w:ilvl="3">
      <w:start w:val="1"/>
      <w:numFmt w:val="decimal"/>
      <w:lvlText w:val="%1.%2.%3.%4"/>
      <w:lvlJc w:val="left"/>
      <w:pPr>
        <w:ind w:left="1740" w:hanging="720"/>
      </w:pPr>
    </w:lvl>
    <w:lvl w:ilvl="4">
      <w:start w:val="1"/>
      <w:numFmt w:val="decimal"/>
      <w:lvlText w:val="%1.%2.%3.%4.%5"/>
      <w:lvlJc w:val="left"/>
      <w:pPr>
        <w:ind w:left="2440" w:hanging="1080"/>
      </w:pPr>
    </w:lvl>
    <w:lvl w:ilvl="5">
      <w:start w:val="1"/>
      <w:numFmt w:val="decimal"/>
      <w:lvlText w:val="%1.%2.%3.%4.%5.%6"/>
      <w:lvlJc w:val="left"/>
      <w:pPr>
        <w:ind w:left="3140" w:hanging="1440"/>
      </w:pPr>
    </w:lvl>
    <w:lvl w:ilvl="6">
      <w:start w:val="1"/>
      <w:numFmt w:val="decimal"/>
      <w:lvlText w:val="%1.%2.%3.%4.%5.%6.%7"/>
      <w:lvlJc w:val="left"/>
      <w:pPr>
        <w:ind w:left="3480" w:hanging="1440"/>
      </w:pPr>
    </w:lvl>
    <w:lvl w:ilvl="7">
      <w:start w:val="1"/>
      <w:numFmt w:val="decimal"/>
      <w:lvlText w:val="%1.%2.%3.%4.%5.%6.%7.%8"/>
      <w:lvlJc w:val="left"/>
      <w:pPr>
        <w:ind w:left="4180" w:hanging="1800"/>
      </w:pPr>
    </w:lvl>
    <w:lvl w:ilvl="8">
      <w:start w:val="1"/>
      <w:numFmt w:val="decimal"/>
      <w:lvlText w:val="%1.%2.%3.%4.%5.%6.%7.%8.%9"/>
      <w:lvlJc w:val="left"/>
      <w:pPr>
        <w:ind w:left="4520" w:hanging="1800"/>
      </w:pPr>
    </w:lvl>
  </w:abstractNum>
  <w:abstractNum w:abstractNumId="1" w15:restartNumberingAfterBreak="0">
    <w:nsid w:val="1B912F60"/>
    <w:multiLevelType w:val="multilevel"/>
    <w:tmpl w:val="7A70A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192E14"/>
    <w:multiLevelType w:val="multilevel"/>
    <w:tmpl w:val="F1B42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533616F"/>
    <w:multiLevelType w:val="multilevel"/>
    <w:tmpl w:val="49189C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6F54969"/>
    <w:multiLevelType w:val="multilevel"/>
    <w:tmpl w:val="1E3400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2855AD0"/>
    <w:multiLevelType w:val="multilevel"/>
    <w:tmpl w:val="4C7820E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4BE1F3F"/>
    <w:multiLevelType w:val="multilevel"/>
    <w:tmpl w:val="F2B6F9C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92622B4"/>
    <w:multiLevelType w:val="multilevel"/>
    <w:tmpl w:val="F6C0C4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E0B7CCF"/>
    <w:multiLevelType w:val="multilevel"/>
    <w:tmpl w:val="B5261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2130575"/>
    <w:multiLevelType w:val="multilevel"/>
    <w:tmpl w:val="EF2048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5FD05DC"/>
    <w:multiLevelType w:val="multilevel"/>
    <w:tmpl w:val="17FC6E50"/>
    <w:lvl w:ilvl="0">
      <w:start w:val="1"/>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62AD4085"/>
    <w:multiLevelType w:val="multilevel"/>
    <w:tmpl w:val="CD141F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65AF39C5"/>
    <w:multiLevelType w:val="multilevel"/>
    <w:tmpl w:val="D97ABDC0"/>
    <w:lvl w:ilvl="0">
      <w:start w:val="1"/>
      <w:numFmt w:val="decimal"/>
      <w:lvlText w:val="%1."/>
      <w:lvlJc w:val="left"/>
      <w:pPr>
        <w:ind w:left="1080" w:hanging="36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3" w15:restartNumberingAfterBreak="0">
    <w:nsid w:val="7624203F"/>
    <w:multiLevelType w:val="multilevel"/>
    <w:tmpl w:val="AD1807A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A1708C6"/>
    <w:multiLevelType w:val="multilevel"/>
    <w:tmpl w:val="7B26D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F2F71D8"/>
    <w:multiLevelType w:val="multilevel"/>
    <w:tmpl w:val="802E04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0"/>
  </w:num>
  <w:num w:numId="2">
    <w:abstractNumId w:val="6"/>
  </w:num>
  <w:num w:numId="3">
    <w:abstractNumId w:val="3"/>
  </w:num>
  <w:num w:numId="4">
    <w:abstractNumId w:val="8"/>
  </w:num>
  <w:num w:numId="5">
    <w:abstractNumId w:val="7"/>
  </w:num>
  <w:num w:numId="6">
    <w:abstractNumId w:val="4"/>
  </w:num>
  <w:num w:numId="7">
    <w:abstractNumId w:val="2"/>
  </w:num>
  <w:num w:numId="8">
    <w:abstractNumId w:val="15"/>
  </w:num>
  <w:num w:numId="9">
    <w:abstractNumId w:val="9"/>
  </w:num>
  <w:num w:numId="10">
    <w:abstractNumId w:val="1"/>
  </w:num>
  <w:num w:numId="11">
    <w:abstractNumId w:val="12"/>
  </w:num>
  <w:num w:numId="12">
    <w:abstractNumId w:val="0"/>
  </w:num>
  <w:num w:numId="13">
    <w:abstractNumId w:val="14"/>
  </w:num>
  <w:num w:numId="14">
    <w:abstractNumId w:val="11"/>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EB"/>
    <w:rsid w:val="008729EB"/>
    <w:rsid w:val="00AD7611"/>
    <w:rsid w:val="00D975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FEABF"/>
  <w15:docId w15:val="{F64B2A51-D0B0-427C-87E7-1BB609482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before="240"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E7F"/>
    <w:pPr>
      <w:spacing w:line="27" w:lineRule="atLeast"/>
    </w:pPr>
    <w:rPr>
      <w:rFonts w:eastAsiaTheme="minorEastAsia"/>
    </w:rPr>
  </w:style>
  <w:style w:type="paragraph" w:styleId="Heading1">
    <w:name w:val="heading 1"/>
    <w:basedOn w:val="Normal"/>
    <w:next w:val="Normal"/>
    <w:link w:val="Heading1Char"/>
    <w:uiPriority w:val="9"/>
    <w:qFormat/>
    <w:rsid w:val="009E588B"/>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53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E5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118AB"/>
    <w:pPr>
      <w:spacing w:before="100" w:beforeAutospacing="1" w:after="100" w:afterAutospacing="1" w:line="240" w:lineRule="auto"/>
      <w:jc w:val="left"/>
      <w:outlineLvl w:val="3"/>
    </w:pPr>
    <w:rPr>
      <w:rFonts w:ascii="Times New Roman" w:eastAsia="Times New Roman" w:hAnsi="Times New Roman" w:cs="Times New Roman"/>
      <w:b/>
      <w:bCs/>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B34E7F"/>
    <w:rPr>
      <w:color w:val="0563C1" w:themeColor="hyperlink"/>
      <w:u w:val="single"/>
    </w:rPr>
  </w:style>
  <w:style w:type="paragraph" w:styleId="Header">
    <w:name w:val="header"/>
    <w:basedOn w:val="Normal"/>
    <w:link w:val="HeaderChar"/>
    <w:uiPriority w:val="99"/>
    <w:unhideWhenUsed/>
    <w:rsid w:val="00840F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40F1A"/>
    <w:rPr>
      <w:rFonts w:eastAsiaTheme="minorEastAsia"/>
    </w:rPr>
  </w:style>
  <w:style w:type="paragraph" w:styleId="Footer">
    <w:name w:val="footer"/>
    <w:basedOn w:val="Normal"/>
    <w:link w:val="FooterChar"/>
    <w:uiPriority w:val="99"/>
    <w:unhideWhenUsed/>
    <w:rsid w:val="00840F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40F1A"/>
    <w:rPr>
      <w:rFonts w:eastAsiaTheme="minorEastAsia"/>
    </w:rPr>
  </w:style>
  <w:style w:type="paragraph" w:styleId="ListParagraph">
    <w:name w:val="List Paragraph"/>
    <w:basedOn w:val="Normal"/>
    <w:link w:val="ListParagraphChar"/>
    <w:uiPriority w:val="34"/>
    <w:qFormat/>
    <w:rsid w:val="00E65DEE"/>
    <w:pPr>
      <w:ind w:left="720"/>
      <w:contextualSpacing/>
    </w:pPr>
  </w:style>
  <w:style w:type="paragraph" w:styleId="BodyTextIndent3">
    <w:name w:val="Body Text Indent 3"/>
    <w:basedOn w:val="Normal"/>
    <w:link w:val="BodyTextIndent3Char"/>
    <w:uiPriority w:val="99"/>
    <w:unhideWhenUsed/>
    <w:rsid w:val="00014513"/>
    <w:pPr>
      <w:spacing w:before="0" w:after="120" w:line="240" w:lineRule="auto"/>
      <w:ind w:left="360"/>
      <w:jc w:val="left"/>
    </w:pPr>
    <w:rPr>
      <w:rFonts w:ascii="Times New Roman" w:eastAsia="MS Mincho" w:hAnsi="Times New Roman" w:cs="Times New Roman"/>
      <w:sz w:val="16"/>
      <w:szCs w:val="16"/>
      <w:lang w:eastAsia="ja-JP"/>
    </w:rPr>
  </w:style>
  <w:style w:type="character" w:customStyle="1" w:styleId="BodyTextIndent3Char">
    <w:name w:val="Body Text Indent 3 Char"/>
    <w:basedOn w:val="DefaultParagraphFont"/>
    <w:link w:val="BodyTextIndent3"/>
    <w:uiPriority w:val="99"/>
    <w:rsid w:val="00014513"/>
    <w:rPr>
      <w:rFonts w:ascii="Times New Roman" w:eastAsia="MS Mincho" w:hAnsi="Times New Roman" w:cs="Times New Roman"/>
      <w:sz w:val="16"/>
      <w:szCs w:val="16"/>
      <w:lang w:eastAsia="ja-JP"/>
    </w:rPr>
  </w:style>
  <w:style w:type="character" w:styleId="Emphasis">
    <w:name w:val="Emphasis"/>
    <w:basedOn w:val="DefaultParagraphFont"/>
    <w:uiPriority w:val="20"/>
    <w:qFormat/>
    <w:rsid w:val="001436B4"/>
    <w:rPr>
      <w:i/>
      <w:iCs/>
    </w:rPr>
  </w:style>
  <w:style w:type="character" w:styleId="PlaceholderText">
    <w:name w:val="Placeholder Text"/>
    <w:basedOn w:val="DefaultParagraphFont"/>
    <w:uiPriority w:val="99"/>
    <w:semiHidden/>
    <w:rsid w:val="00864E5F"/>
    <w:rPr>
      <w:color w:val="808080"/>
    </w:rPr>
  </w:style>
  <w:style w:type="character" w:styleId="Strong">
    <w:name w:val="Strong"/>
    <w:basedOn w:val="DefaultParagraphFont"/>
    <w:uiPriority w:val="22"/>
    <w:qFormat/>
    <w:rsid w:val="00F8540E"/>
    <w:rPr>
      <w:b/>
      <w:bCs/>
    </w:rPr>
  </w:style>
  <w:style w:type="paragraph" w:styleId="NormalWeb">
    <w:name w:val="Normal (Web)"/>
    <w:basedOn w:val="Normal"/>
    <w:uiPriority w:val="99"/>
    <w:unhideWhenUsed/>
    <w:rsid w:val="00F8540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8638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E17C72"/>
    <w:rPr>
      <w:rFonts w:eastAsiaTheme="minorEastAsia"/>
    </w:rPr>
  </w:style>
  <w:style w:type="character" w:customStyle="1" w:styleId="Heading4Char">
    <w:name w:val="Heading 4 Char"/>
    <w:basedOn w:val="DefaultParagraphFont"/>
    <w:link w:val="Heading4"/>
    <w:uiPriority w:val="9"/>
    <w:rsid w:val="005118AB"/>
    <w:rPr>
      <w:rFonts w:ascii="Times New Roman" w:eastAsia="Times New Roman" w:hAnsi="Times New Roman" w:cs="Times New Roman"/>
      <w:b/>
      <w:bCs/>
      <w:sz w:val="24"/>
      <w:szCs w:val="24"/>
    </w:rPr>
  </w:style>
  <w:style w:type="character" w:customStyle="1" w:styleId="apple-tab-span">
    <w:name w:val="apple-tab-span"/>
    <w:basedOn w:val="DefaultParagraphFont"/>
    <w:rsid w:val="008E70A5"/>
  </w:style>
  <w:style w:type="paragraph" w:customStyle="1" w:styleId="Normal1">
    <w:name w:val="Normal1"/>
    <w:basedOn w:val="Normal"/>
    <w:rsid w:val="008E70A5"/>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fontstyle01">
    <w:name w:val="fontstyle01"/>
    <w:basedOn w:val="DefaultParagraphFont"/>
    <w:rsid w:val="00663078"/>
    <w:rPr>
      <w:rFonts w:ascii="Times New Roman" w:hAnsi="Times New Roman" w:cs="Times New Roman" w:hint="default"/>
      <w:b/>
      <w:bCs/>
      <w:i/>
      <w:iCs/>
      <w:color w:val="000000"/>
      <w:sz w:val="26"/>
      <w:szCs w:val="26"/>
    </w:rPr>
  </w:style>
  <w:style w:type="character" w:customStyle="1" w:styleId="Heading1Char">
    <w:name w:val="Heading 1 Char"/>
    <w:basedOn w:val="DefaultParagraphFont"/>
    <w:link w:val="Heading1"/>
    <w:uiPriority w:val="9"/>
    <w:rsid w:val="009E58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E588B"/>
    <w:pPr>
      <w:spacing w:line="259" w:lineRule="auto"/>
      <w:jc w:val="left"/>
      <w:outlineLvl w:val="9"/>
    </w:pPr>
  </w:style>
  <w:style w:type="paragraph" w:styleId="TOC1">
    <w:name w:val="toc 1"/>
    <w:basedOn w:val="Normal"/>
    <w:next w:val="Normal"/>
    <w:autoRedefine/>
    <w:uiPriority w:val="39"/>
    <w:unhideWhenUsed/>
    <w:rsid w:val="009E588B"/>
    <w:pPr>
      <w:spacing w:after="100"/>
    </w:pPr>
  </w:style>
  <w:style w:type="character" w:customStyle="1" w:styleId="Heading3Char">
    <w:name w:val="Heading 3 Char"/>
    <w:basedOn w:val="DefaultParagraphFont"/>
    <w:link w:val="Heading3"/>
    <w:uiPriority w:val="9"/>
    <w:rsid w:val="001E539C"/>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E539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539C"/>
    <w:pPr>
      <w:spacing w:after="100"/>
      <w:ind w:left="220"/>
    </w:pPr>
  </w:style>
  <w:style w:type="paragraph" w:styleId="TOC3">
    <w:name w:val="toc 3"/>
    <w:basedOn w:val="Normal"/>
    <w:next w:val="Normal"/>
    <w:autoRedefine/>
    <w:uiPriority w:val="39"/>
    <w:unhideWhenUsed/>
    <w:rsid w:val="001E539C"/>
    <w:pPr>
      <w:spacing w:after="100"/>
      <w:ind w:left="440"/>
    </w:pPr>
  </w:style>
  <w:style w:type="character" w:customStyle="1" w:styleId="UnresolvedMention">
    <w:name w:val="Unresolved Mention"/>
    <w:basedOn w:val="DefaultParagraphFont"/>
    <w:uiPriority w:val="99"/>
    <w:semiHidden/>
    <w:unhideWhenUsed/>
    <w:rsid w:val="00F7733F"/>
    <w:rPr>
      <w:color w:val="605E5C"/>
      <w:shd w:val="clear" w:color="auto" w:fill="E1DFDD"/>
    </w:rPr>
  </w:style>
  <w:style w:type="paragraph" w:styleId="BalloonText">
    <w:name w:val="Balloon Text"/>
    <w:basedOn w:val="Normal"/>
    <w:link w:val="BalloonTextChar"/>
    <w:uiPriority w:val="99"/>
    <w:semiHidden/>
    <w:unhideWhenUsed/>
    <w:rsid w:val="002C3E1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E12"/>
    <w:rPr>
      <w:rFonts w:ascii="Tahoma" w:eastAsiaTheme="minorEastAsia" w:hAnsi="Tahoma" w:cs="Tahoma"/>
      <w:sz w:val="16"/>
      <w:szCs w:val="16"/>
    </w:rPr>
  </w:style>
  <w:style w:type="paragraph" w:customStyle="1" w:styleId="1">
    <w:name w:val="1"/>
    <w:basedOn w:val="Normal"/>
    <w:qFormat/>
    <w:rsid w:val="007F76CE"/>
    <w:pPr>
      <w:spacing w:before="120" w:after="120" w:line="240" w:lineRule="auto"/>
      <w:jc w:val="center"/>
    </w:pPr>
    <w:rPr>
      <w:rFonts w:ascii="Times New Roman" w:eastAsia="Arial" w:hAnsi="Times New Roman" w:cs="Times New Roman"/>
      <w:b/>
      <w:sz w:val="28"/>
      <w:szCs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asp.net/" TargetMode="External"/><Relationship Id="rId68" Type="http://schemas.openxmlformats.org/officeDocument/2006/relationships/image" Target="media/image45.png"/><Relationship Id="rId16" Type="http://schemas.openxmlformats.org/officeDocument/2006/relationships/hyperlink" Target="https://chungta.vn/tin-tuc/giai-tri/2014/01/hoi-lang-fpt-trang-trong-va-thieng-lieng/" TargetMode="External"/><Relationship Id="rId11" Type="http://schemas.openxmlformats.org/officeDocument/2006/relationships/hyperlink" Target="mailto:fsoft.contact@fsoft.com.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asp.net/" TargetMode="External"/><Relationship Id="rId58" Type="http://schemas.openxmlformats.org/officeDocument/2006/relationships/image" Target="media/image40.png"/><Relationship Id="rId74" Type="http://schemas.openxmlformats.org/officeDocument/2006/relationships/hyperlink" Target="https://techmaster.vn/posts/33774/hoc-lap-trinh-aspnet-mvc-va-aspnet-webform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asp.net/" TargetMode="External"/><Relationship Id="rId19" Type="http://schemas.openxmlformats.org/officeDocument/2006/relationships/hyperlink" Target="https://www.fpt.com.vn/en/newsroom/press_review/2013/11/15/30788/" TargetMode="External"/><Relationship Id="rId14" Type="http://schemas.openxmlformats.org/officeDocument/2006/relationships/hyperlink" Target="https://chungta.vn/topic/6635/ngay-fpt-vi-cong-dong-2014/" TargetMode="External"/><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00.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4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asp.net/" TargetMode="External"/><Relationship Id="rId67" Type="http://schemas.openxmlformats.org/officeDocument/2006/relationships/image" Target="media/image44.png"/><Relationship Id="rId20" Type="http://schemas.openxmlformats.org/officeDocument/2006/relationships/hyperlink" Target="https://www.fpt.com.vn/en/newsroom/2013/09/09/30281/" TargetMode="External"/><Relationship Id="rId41" Type="http://schemas.openxmlformats.org/officeDocument/2006/relationships/image" Target="media/image25.png"/><Relationship Id="rId54" Type="http://schemas.openxmlformats.org/officeDocument/2006/relationships/hyperlink" Target="https://www.microsoft.com/en-us/download/details.aspx?id=49981" TargetMode="External"/><Relationship Id="rId62" Type="http://schemas.openxmlformats.org/officeDocument/2006/relationships/hyperlink" Target="https://docs.microsoft.com/en-us/aspnet/web-pages/overview/getting-started/introducing-razor-syntax-c" TargetMode="External"/><Relationship Id="rId70" Type="http://schemas.openxmlformats.org/officeDocument/2006/relationships/image" Target="media/image47.png"/><Relationship Id="rId75" Type="http://schemas.openxmlformats.org/officeDocument/2006/relationships/hyperlink" Target="https://support.microsoft.com/vi-vn/help/264509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pt.com.vn/en/newsroom/2013/09/09/30281/"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hyperlink" Target="https://www.fpt-softwar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techterms.com/definition/dll"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hyperlink" Target="https://fpt.com.vn/en/newsroom/2013/12/03/30890/"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www.howkteam.vn/course/lap-trinh-website-voi-aspnet-mvc-co-ban/gioi-thieu-tong-quan-cong-nghe-web-aspnet-mvc-123"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microsoft.com/en-us/download/details.aspx?id=42299"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4qObqSGnWwkE6xMGtZQxw/l4AQ==">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4AGofChRzdWdnZXN0LjF1eWlmb3E2aWQ1eBIHUGhpIFbFqWogChRzdWdnZXN0LmdtcGptNnNiOGoxbBIISG/DoCBMw6pqIwoUc3VnZ2VzdC4zbGN6NGtjZzJ3c2ISC0h1eSBUaOG7i25ociExZ3YwbTJ4bmpzanQ0WS1EYVREcldHMkJUTmlpTEF0W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9227</Words>
  <Characters>52594</Characters>
  <Application>Microsoft Office Word</Application>
  <DocSecurity>0</DocSecurity>
  <Lines>438</Lines>
  <Paragraphs>123</Paragraphs>
  <ScaleCrop>false</ScaleCrop>
  <Company>Microsoft</Company>
  <LinksUpToDate>false</LinksUpToDate>
  <CharactersWithSpaces>61698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Tiền Tạ Mạnh</dc:creator>
  <cp:lastModifiedBy>Admin</cp:lastModifiedBy>
  <cp:revision>2</cp:revision>
  <dcterms:created xsi:type="dcterms:W3CDTF">2018-12-14T14:28:00Z</dcterms:created>
  <dcterms:modified xsi:type="dcterms:W3CDTF">2023-05-21T15:23:00Z</dcterms:modified>
</cp:coreProperties>
</file>